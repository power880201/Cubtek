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509BE" w14:textId="77777777" w:rsidR="00AE190B" w:rsidRPr="008D360A" w:rsidRDefault="00AE190B" w:rsidP="00AE190B">
      <w:pPr>
        <w:pStyle w:val="af1"/>
        <w:rPr>
          <w:rFonts w:cs="Times New Roman"/>
          <w:color w:val="000000"/>
          <w:lang w:eastAsia="zh-TW"/>
        </w:rPr>
      </w:pPr>
      <w:bookmarkStart w:id="0" w:name="_Hlk106295127"/>
      <w:bookmarkEnd w:id="0"/>
    </w:p>
    <w:p w14:paraId="19D396E4" w14:textId="77777777" w:rsidR="00AE190B" w:rsidRPr="002A7807" w:rsidRDefault="00AE190B" w:rsidP="00AE190B">
      <w:pPr>
        <w:pStyle w:val="af1"/>
        <w:rPr>
          <w:rFonts w:cs="Times New Roman"/>
          <w:color w:val="FF0000"/>
          <w:sz w:val="32"/>
          <w:szCs w:val="40"/>
          <w:u w:val="single"/>
          <w:lang w:eastAsia="zh-TW"/>
        </w:rPr>
      </w:pPr>
    </w:p>
    <w:p w14:paraId="65506CA3" w14:textId="77777777" w:rsidR="00AE190B" w:rsidRDefault="00AE190B" w:rsidP="00AE190B">
      <w:pPr>
        <w:pStyle w:val="af1"/>
        <w:rPr>
          <w:rFonts w:asciiTheme="minorHAnsi" w:hAnsiTheme="minorHAnsi" w:cstheme="minorHAnsi"/>
          <w:color w:val="000000"/>
          <w:sz w:val="48"/>
          <w:szCs w:val="48"/>
          <w:lang w:eastAsia="zh-TW"/>
        </w:rPr>
      </w:pPr>
      <w:r>
        <w:rPr>
          <w:rFonts w:asciiTheme="minorHAnsi" w:hAnsiTheme="minorHAnsi" w:cstheme="minorHAnsi" w:hint="eastAsia"/>
          <w:color w:val="000000"/>
          <w:sz w:val="48"/>
          <w:szCs w:val="48"/>
          <w:lang w:eastAsia="zh-TW"/>
        </w:rPr>
        <w:t>La</w:t>
      </w:r>
      <w:r>
        <w:rPr>
          <w:rFonts w:asciiTheme="minorHAnsi" w:hAnsiTheme="minorHAnsi" w:cstheme="minorHAnsi"/>
          <w:color w:val="000000"/>
          <w:sz w:val="48"/>
          <w:szCs w:val="48"/>
          <w:lang w:eastAsia="zh-TW"/>
        </w:rPr>
        <w:t xml:space="preserve">ne </w:t>
      </w:r>
      <w:r>
        <w:rPr>
          <w:rFonts w:asciiTheme="minorHAnsi" w:hAnsiTheme="minorHAnsi" w:cstheme="minorHAnsi" w:hint="eastAsia"/>
          <w:color w:val="000000"/>
          <w:sz w:val="48"/>
          <w:szCs w:val="48"/>
          <w:lang w:eastAsia="zh-TW"/>
        </w:rPr>
        <w:t>I</w:t>
      </w:r>
      <w:r>
        <w:rPr>
          <w:rFonts w:asciiTheme="minorHAnsi" w:hAnsiTheme="minorHAnsi" w:cstheme="minorHAnsi"/>
          <w:color w:val="000000"/>
          <w:sz w:val="48"/>
          <w:szCs w:val="48"/>
          <w:lang w:eastAsia="zh-TW"/>
        </w:rPr>
        <w:t xml:space="preserve">nformation </w:t>
      </w:r>
      <w:r>
        <w:rPr>
          <w:rFonts w:asciiTheme="minorHAnsi" w:hAnsiTheme="minorHAnsi" w:cstheme="minorHAnsi" w:hint="eastAsia"/>
          <w:color w:val="000000"/>
          <w:sz w:val="48"/>
          <w:szCs w:val="48"/>
          <w:lang w:eastAsia="zh-TW"/>
        </w:rPr>
        <w:t>C</w:t>
      </w:r>
      <w:r>
        <w:rPr>
          <w:rFonts w:asciiTheme="minorHAnsi" w:hAnsiTheme="minorHAnsi" w:cstheme="minorHAnsi"/>
          <w:color w:val="000000"/>
          <w:sz w:val="48"/>
          <w:szCs w:val="48"/>
          <w:lang w:eastAsia="zh-TW"/>
        </w:rPr>
        <w:t>alculation</w:t>
      </w:r>
    </w:p>
    <w:p w14:paraId="596491D0" w14:textId="77777777" w:rsidR="00AE190B" w:rsidRDefault="00AE190B" w:rsidP="00AE190B">
      <w:pPr>
        <w:pStyle w:val="af1"/>
        <w:rPr>
          <w:rFonts w:asciiTheme="minorHAnsi" w:hAnsiTheme="minorHAnsi" w:cstheme="minorHAnsi"/>
          <w:color w:val="000000"/>
          <w:sz w:val="48"/>
          <w:szCs w:val="48"/>
          <w:lang w:eastAsia="zh-TW"/>
        </w:rPr>
      </w:pPr>
      <w:r>
        <w:rPr>
          <w:rFonts w:asciiTheme="minorHAnsi" w:hAnsiTheme="minorHAnsi" w:cstheme="minorHAnsi"/>
          <w:color w:val="000000"/>
          <w:sz w:val="48"/>
          <w:szCs w:val="48"/>
          <w:lang w:eastAsia="zh-TW"/>
        </w:rPr>
        <w:t>software requirement &amp; Design</w:t>
      </w:r>
      <w:r>
        <w:rPr>
          <w:rFonts w:asciiTheme="minorHAnsi" w:hAnsiTheme="minorHAnsi" w:cstheme="minorHAnsi" w:hint="eastAsia"/>
          <w:color w:val="000000"/>
          <w:sz w:val="48"/>
          <w:szCs w:val="48"/>
          <w:lang w:eastAsia="zh-TW"/>
        </w:rPr>
        <w:t xml:space="preserve"> S</w:t>
      </w:r>
      <w:r>
        <w:rPr>
          <w:rFonts w:asciiTheme="minorHAnsi" w:hAnsiTheme="minorHAnsi" w:cstheme="minorHAnsi"/>
          <w:color w:val="000000"/>
          <w:sz w:val="48"/>
          <w:szCs w:val="48"/>
          <w:lang w:eastAsia="zh-TW"/>
        </w:rPr>
        <w:t>pec.</w:t>
      </w:r>
    </w:p>
    <w:p w14:paraId="023AC849" w14:textId="4EFDC335" w:rsidR="00AE190B" w:rsidRDefault="00611CD9" w:rsidP="00AE190B">
      <w:pPr>
        <w:pStyle w:val="af1"/>
        <w:rPr>
          <w:rFonts w:asciiTheme="minorHAnsi" w:hAnsiTheme="minorHAnsi" w:cstheme="minorHAnsi"/>
          <w:color w:val="000000"/>
          <w:sz w:val="40"/>
          <w:szCs w:val="40"/>
          <w:lang w:eastAsia="zh-TW"/>
        </w:rPr>
      </w:pPr>
      <w:r w:rsidRPr="00611CD9">
        <w:rPr>
          <w:rFonts w:asciiTheme="minorHAnsi" w:hAnsiTheme="minorHAnsi" w:cstheme="minorHAnsi" w:hint="eastAsia"/>
          <w:color w:val="000000"/>
          <w:sz w:val="40"/>
          <w:szCs w:val="40"/>
          <w:lang w:eastAsia="zh-TW"/>
        </w:rPr>
        <w:t>車道</w:t>
      </w:r>
      <w:r>
        <w:rPr>
          <w:rFonts w:asciiTheme="minorHAnsi" w:hAnsiTheme="minorHAnsi" w:cstheme="minorHAnsi" w:hint="eastAsia"/>
          <w:color w:val="000000"/>
          <w:sz w:val="40"/>
          <w:szCs w:val="40"/>
          <w:lang w:eastAsia="zh-TW"/>
        </w:rPr>
        <w:t>訊</w:t>
      </w:r>
      <w:r w:rsidRPr="00611CD9">
        <w:rPr>
          <w:rFonts w:asciiTheme="minorHAnsi" w:hAnsiTheme="minorHAnsi" w:cstheme="minorHAnsi" w:hint="eastAsia"/>
          <w:color w:val="000000"/>
          <w:sz w:val="40"/>
          <w:szCs w:val="40"/>
          <w:lang w:eastAsia="zh-TW"/>
        </w:rPr>
        <w:t>息計算</w:t>
      </w:r>
    </w:p>
    <w:p w14:paraId="24224554" w14:textId="77777777" w:rsidR="00AE190B" w:rsidRPr="001F7BC4" w:rsidRDefault="00AE190B" w:rsidP="00AE190B">
      <w:pPr>
        <w:pStyle w:val="af1"/>
        <w:rPr>
          <w:rFonts w:asciiTheme="minorHAnsi" w:hAnsiTheme="minorHAnsi" w:cstheme="minorHAnsi"/>
          <w:color w:val="000000"/>
          <w:sz w:val="40"/>
          <w:szCs w:val="40"/>
          <w:lang w:eastAsia="zh-TW"/>
        </w:rPr>
      </w:pPr>
      <w:r>
        <w:rPr>
          <w:rFonts w:asciiTheme="minorHAnsi" w:hAnsiTheme="minorHAnsi" w:cstheme="minorHAnsi" w:hint="eastAsia"/>
          <w:color w:val="000000"/>
          <w:sz w:val="40"/>
          <w:szCs w:val="40"/>
          <w:lang w:eastAsia="zh-TW"/>
        </w:rPr>
        <w:t>軟體需求及設計規格</w:t>
      </w:r>
    </w:p>
    <w:p w14:paraId="51CA72D2" w14:textId="1D5B397D" w:rsidR="00AE190B" w:rsidRPr="00D45309" w:rsidRDefault="00AE190B" w:rsidP="00AE190B">
      <w:pPr>
        <w:pStyle w:val="af1"/>
        <w:rPr>
          <w:rFonts w:hAnsi="微軟正黑體" w:cstheme="minorHAnsi"/>
          <w:color w:val="000000"/>
          <w:sz w:val="40"/>
          <w:szCs w:val="40"/>
          <w:lang w:eastAsia="zh-TW"/>
        </w:rPr>
      </w:pPr>
      <w:bookmarkStart w:id="1" w:name="_Ref102723953"/>
      <w:r>
        <w:rPr>
          <w:rFonts w:hAnsi="微軟正黑體" w:cstheme="minorHAnsi"/>
          <w:color w:val="000000"/>
          <w:sz w:val="40"/>
          <w:szCs w:val="40"/>
          <w:lang w:eastAsia="zh-TW"/>
        </w:rPr>
        <w:t>LIC</w:t>
      </w:r>
      <w:r w:rsidRPr="00D45309">
        <w:rPr>
          <w:rFonts w:hAnsi="微軟正黑體" w:cstheme="minorHAnsi"/>
          <w:color w:val="000000"/>
          <w:sz w:val="40"/>
          <w:szCs w:val="40"/>
          <w:lang w:eastAsia="zh-TW"/>
        </w:rPr>
        <w:t>-</w:t>
      </w:r>
      <w:bookmarkEnd w:id="1"/>
      <w:r>
        <w:rPr>
          <w:rFonts w:hAnsi="微軟正黑體" w:cstheme="minorHAnsi"/>
          <w:color w:val="000000"/>
          <w:sz w:val="40"/>
          <w:szCs w:val="40"/>
          <w:lang w:eastAsia="zh-TW"/>
        </w:rPr>
        <w:t>srds</w:t>
      </w:r>
      <w:r w:rsidRPr="00D45309">
        <w:rPr>
          <w:rFonts w:hAnsi="微軟正黑體" w:cstheme="minorHAnsi"/>
          <w:color w:val="000000"/>
          <w:sz w:val="40"/>
          <w:szCs w:val="40"/>
          <w:lang w:eastAsia="zh-TW"/>
        </w:rPr>
        <w:fldChar w:fldCharType="begin"/>
      </w:r>
      <w:r w:rsidRPr="00D45309">
        <w:rPr>
          <w:rFonts w:hAnsi="微軟正黑體" w:cstheme="minorHAnsi"/>
          <w:color w:val="000000"/>
          <w:sz w:val="40"/>
          <w:szCs w:val="40"/>
          <w:lang w:eastAsia="zh-TW"/>
        </w:rPr>
        <w:instrText xml:space="preserve"> SUBJECT  \* MERGEFORMAT </w:instrText>
      </w:r>
      <w:r w:rsidRPr="00D45309">
        <w:rPr>
          <w:rFonts w:hAnsi="微軟正黑體" w:cstheme="minorHAnsi"/>
          <w:color w:val="000000"/>
          <w:sz w:val="40"/>
          <w:szCs w:val="40"/>
          <w:lang w:eastAsia="zh-TW"/>
        </w:rPr>
        <w:fldChar w:fldCharType="end"/>
      </w:r>
    </w:p>
    <w:p w14:paraId="5EA3C1D2" w14:textId="77777777" w:rsidR="00AE190B" w:rsidRPr="00D45309" w:rsidRDefault="00AE190B" w:rsidP="00AE190B">
      <w:pPr>
        <w:pStyle w:val="af1"/>
        <w:rPr>
          <w:rFonts w:hAnsi="微軟正黑體" w:cstheme="minorHAnsi"/>
          <w:color w:val="000000"/>
          <w:sz w:val="40"/>
          <w:szCs w:val="40"/>
          <w:lang w:eastAsia="zh-TW"/>
        </w:rPr>
      </w:pPr>
      <w:bookmarkStart w:id="2" w:name="DocumentVersion"/>
      <w:bookmarkStart w:id="3" w:name="_Ref102724051"/>
      <w:r w:rsidRPr="00D45309">
        <w:rPr>
          <w:rFonts w:hAnsi="微軟正黑體" w:cstheme="minorHAnsi"/>
          <w:color w:val="000000"/>
          <w:sz w:val="40"/>
          <w:szCs w:val="40"/>
          <w:lang w:eastAsia="zh-TW"/>
        </w:rPr>
        <w:t>Version-00.</w:t>
      </w:r>
      <w:bookmarkEnd w:id="2"/>
      <w:bookmarkEnd w:id="3"/>
      <w:r w:rsidRPr="00D45309">
        <w:rPr>
          <w:rFonts w:hAnsi="微軟正黑體" w:cstheme="minorHAnsi"/>
          <w:color w:val="000000"/>
          <w:sz w:val="40"/>
          <w:szCs w:val="40"/>
          <w:lang w:eastAsia="zh-TW"/>
        </w:rPr>
        <w:t>0</w:t>
      </w:r>
      <w:r>
        <w:rPr>
          <w:rFonts w:hAnsi="微軟正黑體" w:cstheme="minorHAnsi" w:hint="eastAsia"/>
          <w:color w:val="000000"/>
          <w:sz w:val="40"/>
          <w:szCs w:val="40"/>
          <w:lang w:eastAsia="zh-TW"/>
        </w:rPr>
        <w:t>2</w:t>
      </w:r>
    </w:p>
    <w:p w14:paraId="4B4F85D5" w14:textId="77777777" w:rsidR="00AE190B" w:rsidRPr="008D360A" w:rsidRDefault="00AE190B" w:rsidP="00AE190B">
      <w:pPr>
        <w:pStyle w:val="a1"/>
        <w:rPr>
          <w:rFonts w:cs="Times New Roman"/>
          <w:lang w:eastAsia="zh-TW"/>
        </w:rPr>
      </w:pPr>
    </w:p>
    <w:p w14:paraId="44CE0F79" w14:textId="77777777" w:rsidR="00AE190B" w:rsidRPr="008D360A" w:rsidRDefault="00AE190B" w:rsidP="00AE190B">
      <w:pPr>
        <w:pStyle w:val="a1"/>
        <w:rPr>
          <w:rFonts w:cs="Times New Roman"/>
          <w:lang w:eastAsia="zh-TW"/>
        </w:rPr>
      </w:pPr>
    </w:p>
    <w:p w14:paraId="30347FA8" w14:textId="77777777" w:rsidR="00AE190B" w:rsidRPr="008D360A" w:rsidRDefault="00AE190B" w:rsidP="00AE190B">
      <w:pPr>
        <w:pStyle w:val="a1"/>
        <w:rPr>
          <w:rFonts w:cs="Times New Roman"/>
          <w:lang w:eastAsia="zh-TW"/>
        </w:rPr>
      </w:pPr>
    </w:p>
    <w:tbl>
      <w:tblPr>
        <w:tblW w:w="7650" w:type="dxa"/>
        <w:jc w:val="center"/>
        <w:tblLook w:val="0000" w:firstRow="0" w:lastRow="0" w:firstColumn="0" w:lastColumn="0" w:noHBand="0" w:noVBand="0"/>
      </w:tblPr>
      <w:tblGrid>
        <w:gridCol w:w="1695"/>
        <w:gridCol w:w="2963"/>
        <w:gridCol w:w="1028"/>
        <w:gridCol w:w="1964"/>
      </w:tblGrid>
      <w:tr w:rsidR="00AE190B" w:rsidRPr="008D360A" w14:paraId="3BD005AF" w14:textId="77777777" w:rsidTr="00466FA6">
        <w:trPr>
          <w:trHeight w:val="613"/>
          <w:jc w:val="center"/>
        </w:trPr>
        <w:tc>
          <w:tcPr>
            <w:tcW w:w="1563" w:type="dxa"/>
            <w:vAlign w:val="center"/>
          </w:tcPr>
          <w:p w14:paraId="69121CAE" w14:textId="77777777" w:rsidR="00AE190B" w:rsidRPr="00D45309" w:rsidRDefault="00AE190B" w:rsidP="00466FA6">
            <w:pPr>
              <w:jc w:val="center"/>
              <w:rPr>
                <w:rFonts w:hAnsi="微軟正黑體" w:cs="Times New Roman"/>
                <w:b/>
                <w:bCs w:val="0"/>
                <w:szCs w:val="24"/>
                <w:lang w:eastAsia="zh-TW"/>
              </w:rPr>
            </w:pPr>
            <w:r w:rsidRPr="00D45309">
              <w:rPr>
                <w:rFonts w:hAnsi="微軟正黑體" w:cs="Times New Roman"/>
                <w:b/>
                <w:bCs w:val="0"/>
                <w:szCs w:val="24"/>
              </w:rPr>
              <w:t>Authors</w:t>
            </w:r>
          </w:p>
        </w:tc>
        <w:tc>
          <w:tcPr>
            <w:tcW w:w="3061" w:type="dxa"/>
            <w:vAlign w:val="center"/>
          </w:tcPr>
          <w:p w14:paraId="76E33871" w14:textId="77777777" w:rsidR="00AE190B" w:rsidRPr="00D45309" w:rsidRDefault="00AE190B" w:rsidP="00466FA6">
            <w:pPr>
              <w:pStyle w:val="Frontpagetext"/>
              <w:jc w:val="center"/>
              <w:rPr>
                <w:rFonts w:ascii="微軟正黑體" w:eastAsia="微軟正黑體" w:hAnsi="微軟正黑體"/>
                <w:sz w:val="24"/>
                <w:szCs w:val="24"/>
              </w:rPr>
            </w:pPr>
            <w:r>
              <w:rPr>
                <w:rFonts w:ascii="微軟正黑體" w:eastAsia="微軟正黑體" w:hAnsi="微軟正黑體" w:hint="eastAsia"/>
                <w:sz w:val="24"/>
                <w:szCs w:val="24"/>
                <w:lang w:eastAsia="zh-TW"/>
              </w:rPr>
              <w:t>M</w:t>
            </w:r>
            <w:r>
              <w:rPr>
                <w:rFonts w:ascii="微軟正黑體" w:eastAsia="微軟正黑體" w:hAnsi="微軟正黑體"/>
                <w:sz w:val="24"/>
                <w:szCs w:val="24"/>
                <w:lang w:eastAsia="zh-TW"/>
              </w:rPr>
              <w:t>att Jiang</w:t>
            </w:r>
          </w:p>
        </w:tc>
        <w:tc>
          <w:tcPr>
            <w:tcW w:w="1041" w:type="dxa"/>
            <w:vAlign w:val="center"/>
          </w:tcPr>
          <w:p w14:paraId="05F94336" w14:textId="77777777" w:rsidR="00AE190B" w:rsidRPr="00D45309" w:rsidRDefault="00AE190B" w:rsidP="00466FA6">
            <w:pPr>
              <w:pStyle w:val="Frontpagetext"/>
              <w:jc w:val="center"/>
              <w:rPr>
                <w:rFonts w:ascii="微軟正黑體" w:eastAsia="微軟正黑體" w:hAnsi="微軟正黑體"/>
                <w:b/>
                <w:bCs/>
                <w:sz w:val="24"/>
                <w:szCs w:val="24"/>
                <w:lang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46942158" w14:textId="506526FC" w:rsidR="00AE190B" w:rsidRPr="00D45309" w:rsidRDefault="00AE190B" w:rsidP="00466FA6">
            <w:pPr>
              <w:pStyle w:val="Frontpagetext"/>
              <w:jc w:val="center"/>
              <w:rPr>
                <w:rFonts w:ascii="微軟正黑體" w:eastAsia="微軟正黑體" w:hAnsi="微軟正黑體"/>
                <w:sz w:val="24"/>
                <w:szCs w:val="24"/>
                <w:lang w:eastAsia="zh-TW"/>
              </w:rPr>
            </w:pPr>
            <w:r w:rsidRPr="00B552B4">
              <w:rPr>
                <w:rFonts w:ascii="微軟正黑體" w:eastAsia="微軟正黑體" w:hAnsi="微軟正黑體"/>
                <w:sz w:val="24"/>
                <w:szCs w:val="24"/>
                <w:lang w:eastAsia="zh-TW"/>
              </w:rPr>
              <w:fldChar w:fldCharType="begin"/>
            </w:r>
            <w:r w:rsidRPr="00B552B4">
              <w:rPr>
                <w:rFonts w:ascii="微軟正黑體" w:eastAsia="微軟正黑體" w:hAnsi="微軟正黑體"/>
                <w:sz w:val="24"/>
                <w:szCs w:val="24"/>
                <w:lang w:eastAsia="zh-TW"/>
              </w:rPr>
              <w:instrText xml:space="preserve"> DATE  \@ "yyyy/MM/dd" </w:instrText>
            </w:r>
            <w:r w:rsidRPr="00B552B4">
              <w:rPr>
                <w:rFonts w:ascii="微軟正黑體" w:eastAsia="微軟正黑體" w:hAnsi="微軟正黑體"/>
                <w:sz w:val="24"/>
                <w:szCs w:val="24"/>
                <w:lang w:eastAsia="zh-TW"/>
              </w:rPr>
              <w:fldChar w:fldCharType="separate"/>
            </w:r>
            <w:r w:rsidR="00C22CBB">
              <w:rPr>
                <w:rFonts w:ascii="微軟正黑體" w:eastAsia="微軟正黑體" w:hAnsi="微軟正黑體"/>
                <w:noProof/>
                <w:sz w:val="24"/>
                <w:szCs w:val="24"/>
                <w:lang w:eastAsia="zh-TW"/>
              </w:rPr>
              <w:t>2023/02/08</w:t>
            </w:r>
            <w:r w:rsidRPr="00B552B4">
              <w:rPr>
                <w:rFonts w:ascii="微軟正黑體" w:eastAsia="微軟正黑體" w:hAnsi="微軟正黑體"/>
                <w:sz w:val="24"/>
                <w:szCs w:val="24"/>
                <w:lang w:eastAsia="zh-TW"/>
              </w:rPr>
              <w:fldChar w:fldCharType="end"/>
            </w:r>
          </w:p>
        </w:tc>
      </w:tr>
      <w:tr w:rsidR="00AE190B" w:rsidRPr="008D360A" w14:paraId="73A65B0B" w14:textId="77777777" w:rsidTr="00466FA6">
        <w:trPr>
          <w:trHeight w:val="707"/>
          <w:jc w:val="center"/>
        </w:trPr>
        <w:tc>
          <w:tcPr>
            <w:tcW w:w="1563" w:type="dxa"/>
            <w:vAlign w:val="center"/>
          </w:tcPr>
          <w:p w14:paraId="3676E6D0" w14:textId="77777777" w:rsidR="00AE190B" w:rsidRPr="00D45309" w:rsidRDefault="00AE190B" w:rsidP="00466FA6">
            <w:pPr>
              <w:pStyle w:val="Frontpage"/>
              <w:spacing w:line="220" w:lineRule="exact"/>
              <w:jc w:val="center"/>
              <w:rPr>
                <w:rFonts w:ascii="微軟正黑體" w:eastAsia="微軟正黑體" w:hAnsi="微軟正黑體"/>
                <w:bCs/>
                <w:sz w:val="24"/>
                <w:szCs w:val="24"/>
              </w:rPr>
            </w:pPr>
            <w:r w:rsidRPr="00D45309">
              <w:rPr>
                <w:rFonts w:ascii="微軟正黑體" w:eastAsia="微軟正黑體" w:hAnsi="微軟正黑體"/>
                <w:bCs/>
                <w:sz w:val="24"/>
                <w:szCs w:val="24"/>
              </w:rPr>
              <w:t>Contributors</w:t>
            </w:r>
          </w:p>
        </w:tc>
        <w:tc>
          <w:tcPr>
            <w:tcW w:w="3061" w:type="dxa"/>
            <w:vAlign w:val="center"/>
          </w:tcPr>
          <w:p w14:paraId="0A81840B" w14:textId="77777777" w:rsidR="00AE190B" w:rsidRPr="00D45309" w:rsidRDefault="00AE190B" w:rsidP="00466FA6">
            <w:pPr>
              <w:pStyle w:val="Frontpagetext"/>
              <w:spacing w:line="240" w:lineRule="auto"/>
              <w:jc w:val="center"/>
              <w:rPr>
                <w:rFonts w:ascii="微軟正黑體" w:eastAsia="微軟正黑體" w:hAnsi="微軟正黑體"/>
                <w:sz w:val="24"/>
                <w:szCs w:val="24"/>
                <w:lang w:eastAsia="zh-TW"/>
              </w:rPr>
            </w:pPr>
            <w:r w:rsidRPr="00D45309">
              <w:rPr>
                <w:rFonts w:ascii="微軟正黑體" w:eastAsia="微軟正黑體" w:hAnsi="微軟正黑體"/>
                <w:sz w:val="24"/>
                <w:szCs w:val="24"/>
                <w:lang w:eastAsia="zh-TW"/>
              </w:rPr>
              <w:t>Fenix Tsai</w:t>
            </w:r>
          </w:p>
        </w:tc>
        <w:tc>
          <w:tcPr>
            <w:tcW w:w="1041" w:type="dxa"/>
            <w:vAlign w:val="center"/>
          </w:tcPr>
          <w:p w14:paraId="25B3629B" w14:textId="77777777" w:rsidR="00AE190B" w:rsidRPr="00D45309" w:rsidRDefault="00AE190B" w:rsidP="00466FA6">
            <w:pPr>
              <w:pStyle w:val="Frontpagetext"/>
              <w:spacing w:line="240" w:lineRule="auto"/>
              <w:jc w:val="center"/>
              <w:rPr>
                <w:rFonts w:ascii="微軟正黑體" w:eastAsia="微軟正黑體" w:hAnsi="微軟正黑體"/>
                <w:b/>
                <w:bCs/>
                <w:sz w:val="24"/>
                <w:szCs w:val="24"/>
                <w:lang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6DDA8828" w14:textId="77777777" w:rsidR="00AE190B" w:rsidRPr="00D45309" w:rsidRDefault="00AE190B" w:rsidP="00466FA6">
            <w:pPr>
              <w:pStyle w:val="Frontpagetext"/>
              <w:spacing w:line="240" w:lineRule="auto"/>
              <w:jc w:val="center"/>
              <w:rPr>
                <w:rFonts w:ascii="微軟正黑體" w:eastAsia="微軟正黑體" w:hAnsi="微軟正黑體"/>
                <w:sz w:val="24"/>
                <w:szCs w:val="24"/>
                <w:lang w:eastAsia="zh-TW"/>
              </w:rPr>
            </w:pPr>
          </w:p>
        </w:tc>
      </w:tr>
      <w:tr w:rsidR="00AE190B" w:rsidRPr="008D360A" w14:paraId="1D3F8339" w14:textId="77777777" w:rsidTr="00466FA6">
        <w:trPr>
          <w:trHeight w:val="685"/>
          <w:jc w:val="center"/>
        </w:trPr>
        <w:tc>
          <w:tcPr>
            <w:tcW w:w="1563" w:type="dxa"/>
            <w:vAlign w:val="center"/>
          </w:tcPr>
          <w:p w14:paraId="4FFFA038" w14:textId="77777777" w:rsidR="00AE190B" w:rsidRPr="00D45309" w:rsidRDefault="00AE190B" w:rsidP="00466FA6">
            <w:pPr>
              <w:pStyle w:val="Frontpage"/>
              <w:spacing w:line="220" w:lineRule="exact"/>
              <w:jc w:val="center"/>
              <w:rPr>
                <w:rFonts w:ascii="微軟正黑體" w:eastAsia="微軟正黑體" w:hAnsi="微軟正黑體"/>
                <w:bCs/>
                <w:sz w:val="24"/>
                <w:szCs w:val="24"/>
                <w:lang w:eastAsia="zh-TW"/>
              </w:rPr>
            </w:pPr>
            <w:r w:rsidRPr="00D45309">
              <w:rPr>
                <w:rFonts w:ascii="微軟正黑體" w:eastAsia="微軟正黑體" w:hAnsi="微軟正黑體"/>
                <w:bCs/>
                <w:sz w:val="24"/>
                <w:szCs w:val="24"/>
              </w:rPr>
              <w:t>Approved</w:t>
            </w:r>
          </w:p>
        </w:tc>
        <w:tc>
          <w:tcPr>
            <w:tcW w:w="3061" w:type="dxa"/>
            <w:vAlign w:val="center"/>
          </w:tcPr>
          <w:p w14:paraId="1CB25B7D" w14:textId="77777777" w:rsidR="00AE190B" w:rsidRPr="00D45309" w:rsidRDefault="00AE190B" w:rsidP="00466FA6">
            <w:pPr>
              <w:pStyle w:val="Frontpagetext"/>
              <w:spacing w:line="240" w:lineRule="auto"/>
              <w:jc w:val="center"/>
              <w:rPr>
                <w:rFonts w:ascii="微軟正黑體" w:eastAsia="微軟正黑體" w:hAnsi="微軟正黑體"/>
                <w:sz w:val="24"/>
                <w:szCs w:val="24"/>
                <w:lang w:val="en-US" w:eastAsia="zh-TW"/>
              </w:rPr>
            </w:pPr>
            <w:r w:rsidRPr="00D45309">
              <w:rPr>
                <w:rFonts w:ascii="微軟正黑體" w:eastAsia="微軟正黑體" w:hAnsi="微軟正黑體"/>
                <w:i/>
                <w:color w:val="00B050"/>
                <w:sz w:val="24"/>
                <w:szCs w:val="24"/>
              </w:rPr>
              <w:t>DRAFT</w:t>
            </w:r>
          </w:p>
        </w:tc>
        <w:tc>
          <w:tcPr>
            <w:tcW w:w="1041" w:type="dxa"/>
            <w:vAlign w:val="center"/>
          </w:tcPr>
          <w:p w14:paraId="016C8768" w14:textId="77777777" w:rsidR="00AE190B" w:rsidRPr="00D45309" w:rsidRDefault="00AE190B" w:rsidP="00466FA6">
            <w:pPr>
              <w:pStyle w:val="Frontpagetext"/>
              <w:spacing w:line="240" w:lineRule="auto"/>
              <w:jc w:val="center"/>
              <w:rPr>
                <w:rFonts w:ascii="微軟正黑體" w:eastAsia="微軟正黑體" w:hAnsi="微軟正黑體"/>
                <w:b/>
                <w:bCs/>
                <w:sz w:val="24"/>
                <w:szCs w:val="24"/>
                <w:lang w:val="en-US" w:eastAsia="zh-TW"/>
              </w:rPr>
            </w:pPr>
            <w:r w:rsidRPr="00D45309">
              <w:rPr>
                <w:rFonts w:ascii="微軟正黑體" w:eastAsia="微軟正黑體" w:hAnsi="微軟正黑體" w:hint="eastAsia"/>
                <w:b/>
                <w:bCs/>
                <w:sz w:val="24"/>
                <w:szCs w:val="24"/>
                <w:lang w:eastAsia="zh-TW"/>
              </w:rPr>
              <w:t>D</w:t>
            </w:r>
            <w:r w:rsidRPr="00D45309">
              <w:rPr>
                <w:rFonts w:ascii="微軟正黑體" w:eastAsia="微軟正黑體" w:hAnsi="微軟正黑體"/>
                <w:b/>
                <w:bCs/>
                <w:sz w:val="24"/>
                <w:szCs w:val="24"/>
                <w:lang w:eastAsia="zh-TW"/>
              </w:rPr>
              <w:t>ate</w:t>
            </w:r>
          </w:p>
        </w:tc>
        <w:tc>
          <w:tcPr>
            <w:tcW w:w="1985" w:type="dxa"/>
            <w:vAlign w:val="center"/>
          </w:tcPr>
          <w:p w14:paraId="3B934EB7" w14:textId="77777777" w:rsidR="00AE190B" w:rsidRPr="00D45309" w:rsidRDefault="00AE190B" w:rsidP="00466FA6">
            <w:pPr>
              <w:pStyle w:val="Frontpagetext"/>
              <w:spacing w:line="240" w:lineRule="auto"/>
              <w:jc w:val="center"/>
              <w:rPr>
                <w:rFonts w:ascii="微軟正黑體" w:eastAsia="微軟正黑體" w:hAnsi="微軟正黑體"/>
                <w:sz w:val="24"/>
                <w:szCs w:val="24"/>
                <w:lang w:val="en-US" w:eastAsia="zh-TW"/>
              </w:rPr>
            </w:pPr>
          </w:p>
        </w:tc>
      </w:tr>
    </w:tbl>
    <w:p w14:paraId="2899DE40" w14:textId="77777777" w:rsidR="00AE190B" w:rsidRPr="008D360A" w:rsidRDefault="00AE190B" w:rsidP="00AE190B">
      <w:pPr>
        <w:jc w:val="both"/>
        <w:rPr>
          <w:rFonts w:cs="Times New Roman"/>
          <w:b/>
          <w:sz w:val="26"/>
        </w:rPr>
        <w:sectPr w:rsidR="00AE190B" w:rsidRPr="008D360A" w:rsidSect="00EC0229">
          <w:headerReference w:type="default" r:id="rId8"/>
          <w:footerReference w:type="default" r:id="rId9"/>
          <w:headerReference w:type="first" r:id="rId10"/>
          <w:footerReference w:type="first" r:id="rId11"/>
          <w:pgSz w:w="11907" w:h="16839" w:code="1"/>
          <w:pgMar w:top="1134" w:right="1418" w:bottom="1134" w:left="1418" w:header="454" w:footer="850" w:gutter="0"/>
          <w:cols w:space="708"/>
          <w:docGrid w:linePitch="360"/>
        </w:sectPr>
      </w:pPr>
    </w:p>
    <w:p w14:paraId="31F00E19" w14:textId="77777777" w:rsidR="00AE190B" w:rsidRPr="00604FDA" w:rsidRDefault="00AE190B" w:rsidP="00AE190B">
      <w:pPr>
        <w:pStyle w:val="a1"/>
        <w:rPr>
          <w:rFonts w:hAnsi="微軟正黑體"/>
          <w:smallCaps/>
          <w:color w:val="000000"/>
          <w:spacing w:val="-14"/>
          <w:kern w:val="1"/>
          <w:sz w:val="32"/>
          <w:lang w:eastAsia="zh-TW"/>
        </w:rPr>
      </w:pPr>
      <w:r>
        <w:rPr>
          <w:rFonts w:ascii="標楷體" w:hAnsi="標楷體" w:hint="eastAsia"/>
          <w:b/>
          <w:bCs w:val="0"/>
          <w:smallCaps/>
          <w:color w:val="000000"/>
          <w:spacing w:val="-14"/>
          <w:kern w:val="1"/>
          <w:szCs w:val="24"/>
          <w:lang w:eastAsia="zh-TW"/>
        </w:rPr>
        <w:lastRenderedPageBreak/>
        <w:t xml:space="preserve">                                              </w:t>
      </w:r>
      <w:r w:rsidRPr="00604FDA">
        <w:rPr>
          <w:rFonts w:hAnsi="微軟正黑體" w:hint="eastAsia"/>
          <w:smallCaps/>
          <w:color w:val="000000"/>
          <w:spacing w:val="-14"/>
          <w:kern w:val="1"/>
          <w:sz w:val="32"/>
          <w:lang w:eastAsia="zh-TW"/>
        </w:rPr>
        <w:t>校訂記錄</w:t>
      </w:r>
    </w:p>
    <w:p w14:paraId="6159AE8B" w14:textId="77777777" w:rsidR="00AE190B" w:rsidRPr="00604FDA" w:rsidRDefault="00AE190B" w:rsidP="00AE190B">
      <w:pPr>
        <w:pStyle w:val="a1"/>
        <w:rPr>
          <w:rFonts w:hAnsi="微軟正黑體"/>
          <w:b/>
          <w:bCs w:val="0"/>
          <w:sz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6"/>
        <w:gridCol w:w="2461"/>
        <w:gridCol w:w="1954"/>
        <w:gridCol w:w="3109"/>
      </w:tblGrid>
      <w:tr w:rsidR="00AE190B" w:rsidRPr="00604FDA" w14:paraId="4043C6E7" w14:textId="77777777" w:rsidTr="00466FA6">
        <w:tc>
          <w:tcPr>
            <w:tcW w:w="1536" w:type="dxa"/>
            <w:vMerge w:val="restart"/>
            <w:shd w:val="clear" w:color="auto" w:fill="E0E0E0"/>
          </w:tcPr>
          <w:p w14:paraId="488A060D" w14:textId="77777777" w:rsidR="00AE190B" w:rsidRPr="00604FDA" w:rsidRDefault="00AE190B" w:rsidP="00466FA6">
            <w:pPr>
              <w:pStyle w:val="Celltext"/>
              <w:jc w:val="center"/>
              <w:rPr>
                <w:rFonts w:eastAsia="微軟正黑體" w:hAnsi="微軟正黑體"/>
                <w:b/>
                <w:bCs/>
                <w:lang w:val="en-GB"/>
              </w:rPr>
            </w:pPr>
            <w:r w:rsidRPr="00604FDA">
              <w:rPr>
                <w:rFonts w:eastAsia="微軟正黑體" w:hAnsi="微軟正黑體"/>
                <w:b/>
                <w:bCs/>
                <w:lang w:val="en-GB"/>
              </w:rPr>
              <w:t>REVISION</w:t>
            </w:r>
          </w:p>
        </w:tc>
        <w:tc>
          <w:tcPr>
            <w:tcW w:w="2461" w:type="dxa"/>
            <w:shd w:val="clear" w:color="auto" w:fill="E0E0E0"/>
          </w:tcPr>
          <w:p w14:paraId="72170EB7" w14:textId="77777777" w:rsidR="00AE190B" w:rsidRPr="00604FDA" w:rsidRDefault="00AE190B" w:rsidP="00466FA6">
            <w:pPr>
              <w:pStyle w:val="Celltext"/>
              <w:jc w:val="center"/>
              <w:rPr>
                <w:rFonts w:eastAsia="微軟正黑體" w:hAnsi="微軟正黑體"/>
                <w:b/>
                <w:bCs/>
              </w:rPr>
            </w:pPr>
            <w:r w:rsidRPr="00604FDA">
              <w:rPr>
                <w:rFonts w:eastAsia="微軟正黑體" w:hAnsi="微軟正黑體"/>
                <w:b/>
                <w:bCs/>
              </w:rPr>
              <w:t>DATE</w:t>
            </w:r>
          </w:p>
        </w:tc>
        <w:tc>
          <w:tcPr>
            <w:tcW w:w="1954" w:type="dxa"/>
            <w:shd w:val="clear" w:color="auto" w:fill="E0E0E0"/>
          </w:tcPr>
          <w:p w14:paraId="799C7531" w14:textId="77777777" w:rsidR="00AE190B" w:rsidRPr="00604FDA" w:rsidRDefault="00AE190B" w:rsidP="00466FA6">
            <w:pPr>
              <w:pStyle w:val="Celltext"/>
              <w:jc w:val="center"/>
              <w:rPr>
                <w:rFonts w:eastAsia="微軟正黑體" w:hAnsi="微軟正黑體"/>
                <w:b/>
                <w:bCs/>
              </w:rPr>
            </w:pPr>
            <w:r w:rsidRPr="00604FDA">
              <w:rPr>
                <w:rFonts w:eastAsia="微軟正黑體" w:hAnsi="微軟正黑體"/>
                <w:b/>
                <w:bCs/>
              </w:rPr>
              <w:t>AUTHOR</w:t>
            </w:r>
          </w:p>
        </w:tc>
        <w:tc>
          <w:tcPr>
            <w:tcW w:w="3109" w:type="dxa"/>
            <w:shd w:val="clear" w:color="auto" w:fill="E0E0E0"/>
          </w:tcPr>
          <w:p w14:paraId="0248DC9B" w14:textId="77777777" w:rsidR="00AE190B" w:rsidRPr="00604FDA" w:rsidRDefault="00AE190B" w:rsidP="00466FA6">
            <w:pPr>
              <w:pStyle w:val="Celltext"/>
              <w:jc w:val="center"/>
              <w:rPr>
                <w:rFonts w:eastAsia="微軟正黑體" w:hAnsi="微軟正黑體"/>
                <w:b/>
                <w:bCs/>
              </w:rPr>
            </w:pPr>
            <w:r w:rsidRPr="00604FDA">
              <w:rPr>
                <w:rFonts w:eastAsia="微軟正黑體" w:hAnsi="微軟正黑體"/>
                <w:b/>
                <w:bCs/>
                <w:lang w:val="en-GB"/>
              </w:rPr>
              <w:t>SECTIONS/PAGES AFFECTED</w:t>
            </w:r>
          </w:p>
        </w:tc>
      </w:tr>
      <w:tr w:rsidR="00AE190B" w:rsidRPr="00604FDA" w14:paraId="4AA409BA" w14:textId="77777777" w:rsidTr="00466FA6">
        <w:tc>
          <w:tcPr>
            <w:tcW w:w="1536" w:type="dxa"/>
            <w:vMerge/>
            <w:shd w:val="clear" w:color="auto" w:fill="E0E0E0"/>
          </w:tcPr>
          <w:p w14:paraId="0332664A" w14:textId="77777777" w:rsidR="00AE190B" w:rsidRPr="00604FDA" w:rsidRDefault="00AE190B" w:rsidP="00466FA6">
            <w:pPr>
              <w:pStyle w:val="Celltext"/>
              <w:jc w:val="center"/>
              <w:rPr>
                <w:rFonts w:eastAsia="微軟正黑體" w:hAnsi="微軟正黑體"/>
                <w:b/>
                <w:bCs/>
                <w:lang w:val="en-GB"/>
              </w:rPr>
            </w:pPr>
          </w:p>
        </w:tc>
        <w:tc>
          <w:tcPr>
            <w:tcW w:w="7524" w:type="dxa"/>
            <w:gridSpan w:val="3"/>
            <w:shd w:val="clear" w:color="auto" w:fill="E0E0E0"/>
          </w:tcPr>
          <w:p w14:paraId="3F8ACB3F" w14:textId="77777777" w:rsidR="00AE190B" w:rsidRPr="00604FDA" w:rsidRDefault="00AE190B" w:rsidP="00466FA6">
            <w:pPr>
              <w:pStyle w:val="Celltext"/>
              <w:jc w:val="center"/>
              <w:rPr>
                <w:rFonts w:eastAsia="微軟正黑體" w:hAnsi="微軟正黑體"/>
                <w:b/>
                <w:bCs/>
              </w:rPr>
            </w:pPr>
            <w:r w:rsidRPr="00604FDA">
              <w:rPr>
                <w:rFonts w:eastAsia="微軟正黑體" w:hAnsi="微軟正黑體"/>
                <w:b/>
                <w:bCs/>
              </w:rPr>
              <w:t>REMARKS</w:t>
            </w:r>
          </w:p>
        </w:tc>
      </w:tr>
      <w:tr w:rsidR="00AE190B" w:rsidRPr="00604FDA" w14:paraId="37AEB46E" w14:textId="77777777" w:rsidTr="00466FA6">
        <w:tc>
          <w:tcPr>
            <w:tcW w:w="1536" w:type="dxa"/>
            <w:vMerge w:val="restart"/>
            <w:shd w:val="clear" w:color="auto" w:fill="auto"/>
          </w:tcPr>
          <w:p w14:paraId="12160D40" w14:textId="77777777" w:rsidR="00AE190B" w:rsidRPr="00604FDA" w:rsidRDefault="00AE190B" w:rsidP="00466FA6">
            <w:pPr>
              <w:pStyle w:val="Celltext"/>
              <w:jc w:val="center"/>
              <w:rPr>
                <w:rFonts w:eastAsia="微軟正黑體" w:hAnsi="微軟正黑體"/>
                <w:lang w:val="en-GB" w:eastAsia="zh-TW"/>
              </w:rPr>
            </w:pPr>
            <w:r w:rsidRPr="00604FDA">
              <w:rPr>
                <w:rFonts w:eastAsia="微軟正黑體" w:hAnsi="微軟正黑體"/>
                <w:lang w:val="en-GB" w:eastAsia="zh-TW"/>
              </w:rPr>
              <w:t>00.0</w:t>
            </w:r>
            <w:r>
              <w:rPr>
                <w:rFonts w:eastAsia="微軟正黑體" w:hAnsi="微軟正黑體"/>
                <w:lang w:val="en-GB" w:eastAsia="zh-TW"/>
              </w:rPr>
              <w:t>0</w:t>
            </w:r>
          </w:p>
        </w:tc>
        <w:tc>
          <w:tcPr>
            <w:tcW w:w="2461" w:type="dxa"/>
            <w:shd w:val="clear" w:color="auto" w:fill="auto"/>
          </w:tcPr>
          <w:p w14:paraId="7306FA35" w14:textId="77777777" w:rsidR="00AE190B" w:rsidRPr="00604FDA" w:rsidRDefault="00AE190B" w:rsidP="00466FA6">
            <w:pPr>
              <w:pStyle w:val="Celltext"/>
              <w:rPr>
                <w:rFonts w:eastAsia="微軟正黑體" w:hAnsi="微軟正黑體"/>
                <w:lang w:val="en-GB" w:eastAsia="zh-TW"/>
              </w:rPr>
            </w:pPr>
            <w:r w:rsidRPr="00604FDA">
              <w:rPr>
                <w:rFonts w:eastAsia="微軟正黑體" w:hAnsi="微軟正黑體"/>
                <w:lang w:val="en-GB" w:eastAsia="zh-TW"/>
              </w:rPr>
              <w:t>2022.07.25</w:t>
            </w:r>
          </w:p>
        </w:tc>
        <w:tc>
          <w:tcPr>
            <w:tcW w:w="1954" w:type="dxa"/>
            <w:shd w:val="clear" w:color="auto" w:fill="auto"/>
          </w:tcPr>
          <w:p w14:paraId="6DB9B8AA" w14:textId="77777777" w:rsidR="00AE190B" w:rsidRPr="00604FDA" w:rsidRDefault="00AE190B" w:rsidP="00466FA6">
            <w:pPr>
              <w:pStyle w:val="Celltext"/>
              <w:rPr>
                <w:rFonts w:eastAsia="微軟正黑體" w:hAnsi="微軟正黑體"/>
                <w:lang w:val="en-GB" w:eastAsia="zh-TW"/>
              </w:rPr>
            </w:pPr>
            <w:r w:rsidRPr="00604FDA">
              <w:rPr>
                <w:rFonts w:eastAsia="微軟正黑體" w:hAnsi="微軟正黑體"/>
                <w:lang w:val="en-GB" w:eastAsia="zh-TW"/>
              </w:rPr>
              <w:t>Fenix Tsai</w:t>
            </w:r>
          </w:p>
        </w:tc>
        <w:tc>
          <w:tcPr>
            <w:tcW w:w="3109" w:type="dxa"/>
            <w:shd w:val="clear" w:color="auto" w:fill="auto"/>
          </w:tcPr>
          <w:p w14:paraId="08EE43E1" w14:textId="77777777" w:rsidR="00AE190B" w:rsidRPr="00604FDA" w:rsidRDefault="00AE190B" w:rsidP="00466FA6">
            <w:pPr>
              <w:pStyle w:val="Celltext"/>
              <w:rPr>
                <w:rFonts w:eastAsia="微軟正黑體" w:hAnsi="微軟正黑體"/>
                <w:lang w:val="en-GB"/>
              </w:rPr>
            </w:pPr>
          </w:p>
        </w:tc>
      </w:tr>
      <w:tr w:rsidR="00AE190B" w:rsidRPr="00604FDA" w14:paraId="3CCD595E" w14:textId="77777777" w:rsidTr="00466FA6">
        <w:tc>
          <w:tcPr>
            <w:tcW w:w="1536" w:type="dxa"/>
            <w:vMerge/>
            <w:shd w:val="clear" w:color="auto" w:fill="auto"/>
          </w:tcPr>
          <w:p w14:paraId="444CA173"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4ADA892D" w14:textId="77777777" w:rsidR="00AE190B" w:rsidRPr="00604FDA" w:rsidRDefault="00AE190B" w:rsidP="00466FA6">
            <w:pPr>
              <w:pStyle w:val="Celltext"/>
              <w:rPr>
                <w:rFonts w:eastAsia="微軟正黑體" w:hAnsi="微軟正黑體"/>
                <w:lang w:val="en-GB" w:eastAsia="zh-TW"/>
              </w:rPr>
            </w:pPr>
            <w:r w:rsidRPr="00604FDA">
              <w:rPr>
                <w:rFonts w:eastAsia="微軟正黑體" w:hAnsi="微軟正黑體"/>
                <w:lang w:val="en-GB" w:eastAsia="zh-TW"/>
              </w:rPr>
              <w:t>初版</w:t>
            </w:r>
            <w:r w:rsidRPr="00604FDA">
              <w:rPr>
                <w:rFonts w:eastAsia="微軟正黑體" w:hAnsi="微軟正黑體" w:hint="eastAsia"/>
                <w:lang w:val="en-GB" w:eastAsia="zh-TW"/>
              </w:rPr>
              <w:t xml:space="preserve"> </w:t>
            </w:r>
            <w:r w:rsidRPr="00604FDA">
              <w:rPr>
                <w:rFonts w:eastAsia="微軟正黑體" w:hAnsi="微軟正黑體"/>
                <w:lang w:val="en-GB" w:eastAsia="zh-TW"/>
              </w:rPr>
              <w:t xml:space="preserve">– </w:t>
            </w:r>
            <w:r w:rsidRPr="00604FDA">
              <w:rPr>
                <w:rFonts w:eastAsia="微軟正黑體" w:hAnsi="微軟正黑體" w:hint="eastAsia"/>
                <w:lang w:val="en-GB" w:eastAsia="zh-TW"/>
              </w:rPr>
              <w:t>格式確立</w:t>
            </w:r>
          </w:p>
        </w:tc>
      </w:tr>
      <w:tr w:rsidR="00AE190B" w:rsidRPr="00604FDA" w14:paraId="122B2637" w14:textId="77777777" w:rsidTr="00466FA6">
        <w:tc>
          <w:tcPr>
            <w:tcW w:w="1536" w:type="dxa"/>
            <w:vMerge w:val="restart"/>
            <w:shd w:val="clear" w:color="auto" w:fill="auto"/>
          </w:tcPr>
          <w:p w14:paraId="2CEA32B5" w14:textId="77777777" w:rsidR="00AE190B" w:rsidRPr="00604FDA" w:rsidRDefault="00AE190B" w:rsidP="00466FA6">
            <w:pPr>
              <w:pStyle w:val="aa"/>
              <w:jc w:val="center"/>
              <w:rPr>
                <w:rFonts w:hAnsi="微軟正黑體" w:cs="Times New Roman"/>
                <w:sz w:val="24"/>
                <w:szCs w:val="24"/>
                <w:lang w:eastAsia="zh-TW"/>
              </w:rPr>
            </w:pPr>
            <w:r>
              <w:rPr>
                <w:rFonts w:hAnsi="微軟正黑體" w:cs="Times New Roman" w:hint="eastAsia"/>
                <w:sz w:val="24"/>
                <w:szCs w:val="24"/>
                <w:lang w:eastAsia="zh-TW"/>
              </w:rPr>
              <w:t>00.01</w:t>
            </w:r>
          </w:p>
        </w:tc>
        <w:tc>
          <w:tcPr>
            <w:tcW w:w="2461" w:type="dxa"/>
            <w:shd w:val="clear" w:color="auto" w:fill="auto"/>
          </w:tcPr>
          <w:p w14:paraId="2FA80F24" w14:textId="77777777" w:rsidR="00AE190B" w:rsidRPr="00604FDA" w:rsidRDefault="00AE190B" w:rsidP="00466FA6">
            <w:pPr>
              <w:pStyle w:val="Celltext"/>
              <w:jc w:val="left"/>
              <w:rPr>
                <w:rFonts w:eastAsia="微軟正黑體" w:hAnsi="微軟正黑體"/>
                <w:lang w:val="en-GB" w:eastAsia="zh-TW"/>
              </w:rPr>
            </w:pPr>
            <w:r>
              <w:rPr>
                <w:rFonts w:eastAsia="微軟正黑體" w:hAnsi="微軟正黑體" w:hint="eastAsia"/>
                <w:lang w:val="en-GB" w:eastAsia="zh-TW"/>
              </w:rPr>
              <w:t>2022.09.06</w:t>
            </w:r>
          </w:p>
        </w:tc>
        <w:tc>
          <w:tcPr>
            <w:tcW w:w="1954" w:type="dxa"/>
            <w:shd w:val="clear" w:color="auto" w:fill="auto"/>
          </w:tcPr>
          <w:p w14:paraId="5D599332" w14:textId="77777777" w:rsidR="00AE190B" w:rsidRPr="00604FDA" w:rsidRDefault="00AE190B" w:rsidP="00466FA6">
            <w:pPr>
              <w:pStyle w:val="Celltext"/>
              <w:rPr>
                <w:rFonts w:eastAsia="微軟正黑體" w:hAnsi="微軟正黑體"/>
                <w:lang w:val="en-GB" w:eastAsia="zh-TW"/>
              </w:rPr>
            </w:pPr>
            <w:r>
              <w:rPr>
                <w:rFonts w:eastAsia="微軟正黑體" w:hAnsi="微軟正黑體" w:hint="eastAsia"/>
                <w:lang w:eastAsia="zh-TW"/>
              </w:rPr>
              <w:t>M</w:t>
            </w:r>
            <w:r>
              <w:rPr>
                <w:rFonts w:eastAsia="微軟正黑體" w:hAnsi="微軟正黑體"/>
                <w:lang w:eastAsia="zh-TW"/>
              </w:rPr>
              <w:t>att Jiang</w:t>
            </w:r>
          </w:p>
        </w:tc>
        <w:tc>
          <w:tcPr>
            <w:tcW w:w="3109" w:type="dxa"/>
            <w:shd w:val="clear" w:color="auto" w:fill="auto"/>
          </w:tcPr>
          <w:p w14:paraId="5070CB11" w14:textId="77777777" w:rsidR="00AE190B" w:rsidRPr="00604FDA" w:rsidRDefault="00AE190B" w:rsidP="00466FA6">
            <w:pPr>
              <w:pStyle w:val="Celltext"/>
              <w:rPr>
                <w:rFonts w:eastAsia="微軟正黑體" w:hAnsi="微軟正黑體"/>
                <w:lang w:val="en-GB"/>
              </w:rPr>
            </w:pPr>
          </w:p>
        </w:tc>
      </w:tr>
      <w:tr w:rsidR="00AE190B" w:rsidRPr="00604FDA" w14:paraId="4D0117EC" w14:textId="77777777" w:rsidTr="00466FA6">
        <w:tc>
          <w:tcPr>
            <w:tcW w:w="1536" w:type="dxa"/>
            <w:vMerge/>
            <w:shd w:val="clear" w:color="auto" w:fill="auto"/>
          </w:tcPr>
          <w:p w14:paraId="1C65DA0F"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0A6B2F45" w14:textId="03532907" w:rsidR="00AE190B" w:rsidRPr="00604FDA" w:rsidRDefault="006B63F3" w:rsidP="00466FA6">
            <w:pPr>
              <w:pStyle w:val="Celltext"/>
              <w:rPr>
                <w:rFonts w:eastAsia="微軟正黑體" w:hAnsi="微軟正黑體"/>
                <w:lang w:val="en-GB" w:eastAsia="zh-TW"/>
              </w:rPr>
            </w:pPr>
            <w:r>
              <w:rPr>
                <w:rFonts w:eastAsia="微軟正黑體" w:hAnsi="微軟正黑體" w:hint="eastAsia"/>
                <w:lang w:val="en-GB" w:eastAsia="zh-TW"/>
              </w:rPr>
              <w:t>LIC</w:t>
            </w:r>
            <w:r w:rsidR="00AE190B">
              <w:rPr>
                <w:rFonts w:eastAsia="微軟正黑體" w:hAnsi="微軟正黑體"/>
                <w:lang w:val="en-GB" w:eastAsia="zh-TW"/>
              </w:rPr>
              <w:t xml:space="preserve">00.01 </w:t>
            </w:r>
            <w:r w:rsidR="00AE190B">
              <w:rPr>
                <w:rFonts w:eastAsia="微軟正黑體" w:hAnsi="微軟正黑體" w:hint="eastAsia"/>
                <w:lang w:val="en-GB" w:eastAsia="zh-TW"/>
              </w:rPr>
              <w:t>撰寫</w:t>
            </w:r>
          </w:p>
        </w:tc>
      </w:tr>
      <w:tr w:rsidR="00AE190B" w:rsidRPr="00604FDA" w14:paraId="229AC8B5" w14:textId="77777777" w:rsidTr="00466FA6">
        <w:tc>
          <w:tcPr>
            <w:tcW w:w="1536" w:type="dxa"/>
            <w:vMerge w:val="restart"/>
            <w:shd w:val="clear" w:color="auto" w:fill="auto"/>
          </w:tcPr>
          <w:p w14:paraId="3DFF98DE" w14:textId="77777777" w:rsidR="00AE190B" w:rsidRPr="00604FDA" w:rsidRDefault="00AE190B" w:rsidP="00466FA6">
            <w:pPr>
              <w:pStyle w:val="Celltext"/>
              <w:jc w:val="center"/>
              <w:rPr>
                <w:rFonts w:eastAsia="微軟正黑體" w:hAnsi="微軟正黑體"/>
                <w:lang w:val="en-GB" w:eastAsia="zh-TW"/>
              </w:rPr>
            </w:pPr>
            <w:r>
              <w:rPr>
                <w:rFonts w:eastAsia="微軟正黑體" w:hAnsi="微軟正黑體" w:hint="eastAsia"/>
                <w:lang w:val="en-GB" w:eastAsia="zh-TW"/>
              </w:rPr>
              <w:t>00.02</w:t>
            </w:r>
          </w:p>
        </w:tc>
        <w:tc>
          <w:tcPr>
            <w:tcW w:w="2461" w:type="dxa"/>
            <w:shd w:val="clear" w:color="auto" w:fill="auto"/>
          </w:tcPr>
          <w:p w14:paraId="11985837" w14:textId="77777777" w:rsidR="00AE190B" w:rsidRPr="00604FDA" w:rsidRDefault="00AE190B" w:rsidP="00466FA6">
            <w:pPr>
              <w:pStyle w:val="Celltext"/>
              <w:rPr>
                <w:rFonts w:eastAsia="微軟正黑體" w:hAnsi="微軟正黑體"/>
                <w:lang w:val="en-GB" w:eastAsia="zh-TW"/>
              </w:rPr>
            </w:pPr>
            <w:r>
              <w:rPr>
                <w:rFonts w:eastAsia="微軟正黑體" w:hAnsi="微軟正黑體" w:hint="eastAsia"/>
                <w:lang w:val="en-GB" w:eastAsia="zh-TW"/>
              </w:rPr>
              <w:t>2022.09.15</w:t>
            </w:r>
          </w:p>
        </w:tc>
        <w:tc>
          <w:tcPr>
            <w:tcW w:w="1954" w:type="dxa"/>
            <w:shd w:val="clear" w:color="auto" w:fill="auto"/>
          </w:tcPr>
          <w:p w14:paraId="1C7CE81C" w14:textId="77777777" w:rsidR="00AE190B" w:rsidRPr="00604FDA" w:rsidRDefault="00AE190B" w:rsidP="00466FA6">
            <w:pPr>
              <w:pStyle w:val="Celltext"/>
              <w:rPr>
                <w:rFonts w:eastAsia="微軟正黑體" w:hAnsi="微軟正黑體"/>
                <w:lang w:val="en-GB" w:eastAsia="zh-TW"/>
              </w:rPr>
            </w:pPr>
            <w:r>
              <w:rPr>
                <w:rFonts w:eastAsia="微軟正黑體" w:hAnsi="微軟正黑體" w:hint="eastAsia"/>
                <w:lang w:eastAsia="zh-TW"/>
              </w:rPr>
              <w:t>M</w:t>
            </w:r>
            <w:r>
              <w:rPr>
                <w:rFonts w:eastAsia="微軟正黑體" w:hAnsi="微軟正黑體"/>
                <w:lang w:eastAsia="zh-TW"/>
              </w:rPr>
              <w:t>att Jiang</w:t>
            </w:r>
          </w:p>
        </w:tc>
        <w:tc>
          <w:tcPr>
            <w:tcW w:w="3109" w:type="dxa"/>
            <w:shd w:val="clear" w:color="auto" w:fill="auto"/>
          </w:tcPr>
          <w:p w14:paraId="7EE14180" w14:textId="77777777" w:rsidR="00AE190B" w:rsidRPr="00604FDA" w:rsidRDefault="00AE190B" w:rsidP="00466FA6">
            <w:pPr>
              <w:pStyle w:val="Celltext"/>
              <w:rPr>
                <w:rFonts w:eastAsia="微軟正黑體" w:hAnsi="微軟正黑體"/>
                <w:lang w:val="en-GB"/>
              </w:rPr>
            </w:pPr>
          </w:p>
        </w:tc>
      </w:tr>
      <w:tr w:rsidR="00AE190B" w:rsidRPr="00604FDA" w14:paraId="320DB7E6" w14:textId="77777777" w:rsidTr="00466FA6">
        <w:tc>
          <w:tcPr>
            <w:tcW w:w="1536" w:type="dxa"/>
            <w:vMerge/>
            <w:shd w:val="clear" w:color="auto" w:fill="auto"/>
          </w:tcPr>
          <w:p w14:paraId="27128F50" w14:textId="77777777" w:rsidR="00AE190B" w:rsidRPr="00604FDA" w:rsidRDefault="00AE190B" w:rsidP="00466FA6">
            <w:pPr>
              <w:pStyle w:val="Celltext"/>
              <w:jc w:val="center"/>
              <w:rPr>
                <w:rFonts w:eastAsia="微軟正黑體" w:hAnsi="微軟正黑體"/>
                <w:lang w:val="en-GB"/>
              </w:rPr>
            </w:pPr>
          </w:p>
        </w:tc>
        <w:tc>
          <w:tcPr>
            <w:tcW w:w="7524" w:type="dxa"/>
            <w:gridSpan w:val="3"/>
            <w:shd w:val="clear" w:color="auto" w:fill="auto"/>
          </w:tcPr>
          <w:p w14:paraId="0E10B573" w14:textId="0F454337" w:rsidR="00AE190B" w:rsidRPr="00604FDA" w:rsidRDefault="006B63F3" w:rsidP="00466FA6">
            <w:pPr>
              <w:pStyle w:val="Celltext"/>
              <w:rPr>
                <w:rFonts w:eastAsia="微軟正黑體" w:hAnsi="微軟正黑體"/>
                <w:lang w:val="en-GB" w:eastAsia="zh-TW"/>
              </w:rPr>
            </w:pPr>
            <w:r>
              <w:rPr>
                <w:rFonts w:eastAsia="微軟正黑體" w:hAnsi="微軟正黑體" w:hint="eastAsia"/>
                <w:lang w:val="en-GB" w:eastAsia="zh-TW"/>
              </w:rPr>
              <w:t>LIC</w:t>
            </w:r>
            <w:r w:rsidR="00AE190B">
              <w:rPr>
                <w:rFonts w:eastAsia="微軟正黑體" w:hAnsi="微軟正黑體"/>
                <w:lang w:val="en-GB" w:eastAsia="zh-TW"/>
              </w:rPr>
              <w:t>00.0</w:t>
            </w:r>
            <w:r w:rsidR="00AE190B">
              <w:rPr>
                <w:rFonts w:eastAsia="微軟正黑體" w:hAnsi="微軟正黑體" w:hint="eastAsia"/>
                <w:lang w:val="en-GB" w:eastAsia="zh-TW"/>
              </w:rPr>
              <w:t>2</w:t>
            </w:r>
            <w:r w:rsidR="00AE190B">
              <w:rPr>
                <w:rFonts w:eastAsia="微軟正黑體" w:hAnsi="微軟正黑體"/>
                <w:lang w:val="en-GB" w:eastAsia="zh-TW"/>
              </w:rPr>
              <w:t xml:space="preserve"> </w:t>
            </w:r>
            <w:r w:rsidR="00AE190B">
              <w:rPr>
                <w:rFonts w:eastAsia="微軟正黑體" w:hAnsi="微軟正黑體" w:hint="eastAsia"/>
                <w:lang w:val="en-GB" w:eastAsia="zh-TW"/>
              </w:rPr>
              <w:t>撰寫</w:t>
            </w:r>
          </w:p>
        </w:tc>
      </w:tr>
      <w:tr w:rsidR="00CE74EE" w:rsidRPr="00604FDA" w14:paraId="676A4560" w14:textId="77777777" w:rsidTr="00466FA6">
        <w:tc>
          <w:tcPr>
            <w:tcW w:w="1536" w:type="dxa"/>
            <w:vMerge w:val="restart"/>
            <w:shd w:val="clear" w:color="auto" w:fill="auto"/>
          </w:tcPr>
          <w:p w14:paraId="5354B218" w14:textId="00D698E8" w:rsidR="00CE74EE" w:rsidRPr="00604FDA" w:rsidRDefault="00CE74EE" w:rsidP="00CE74EE">
            <w:pPr>
              <w:pStyle w:val="Celltext"/>
              <w:jc w:val="center"/>
              <w:rPr>
                <w:rFonts w:eastAsia="微軟正黑體" w:hAnsi="微軟正黑體"/>
                <w:lang w:val="en-GB"/>
              </w:rPr>
            </w:pPr>
            <w:r>
              <w:rPr>
                <w:rFonts w:eastAsia="微軟正黑體" w:hAnsi="微軟正黑體" w:hint="eastAsia"/>
                <w:lang w:val="en-GB" w:eastAsia="zh-TW"/>
              </w:rPr>
              <w:t>00.03</w:t>
            </w:r>
          </w:p>
        </w:tc>
        <w:tc>
          <w:tcPr>
            <w:tcW w:w="2461" w:type="dxa"/>
            <w:shd w:val="clear" w:color="auto" w:fill="auto"/>
          </w:tcPr>
          <w:p w14:paraId="73411DC1" w14:textId="09F75AAD" w:rsidR="00CE74EE" w:rsidRPr="00604FDA" w:rsidRDefault="00CE74EE" w:rsidP="00CE74EE">
            <w:pPr>
              <w:pStyle w:val="Celltext"/>
              <w:rPr>
                <w:rFonts w:eastAsia="微軟正黑體" w:hAnsi="微軟正黑體"/>
                <w:lang w:val="en-GB"/>
              </w:rPr>
            </w:pPr>
            <w:r>
              <w:rPr>
                <w:rFonts w:eastAsia="微軟正黑體" w:hAnsi="微軟正黑體" w:hint="eastAsia"/>
                <w:lang w:val="en-GB" w:eastAsia="zh-TW"/>
              </w:rPr>
              <w:t>2022.09.21</w:t>
            </w:r>
          </w:p>
        </w:tc>
        <w:tc>
          <w:tcPr>
            <w:tcW w:w="1954" w:type="dxa"/>
            <w:shd w:val="clear" w:color="auto" w:fill="auto"/>
          </w:tcPr>
          <w:p w14:paraId="241F698E" w14:textId="292880D4" w:rsidR="00CE74EE" w:rsidRPr="00604FDA" w:rsidRDefault="00CE74EE" w:rsidP="00CE74EE">
            <w:pPr>
              <w:pStyle w:val="Celltext"/>
              <w:rPr>
                <w:rFonts w:eastAsia="微軟正黑體" w:hAnsi="微軟正黑體"/>
                <w:lang w:val="en-GB"/>
              </w:rPr>
            </w:pPr>
            <w:r>
              <w:rPr>
                <w:rFonts w:eastAsia="微軟正黑體" w:hAnsi="微軟正黑體" w:hint="eastAsia"/>
                <w:lang w:eastAsia="zh-TW"/>
              </w:rPr>
              <w:t>M</w:t>
            </w:r>
            <w:r>
              <w:rPr>
                <w:rFonts w:eastAsia="微軟正黑體" w:hAnsi="微軟正黑體"/>
                <w:lang w:eastAsia="zh-TW"/>
              </w:rPr>
              <w:t>att Jiang</w:t>
            </w:r>
          </w:p>
        </w:tc>
        <w:tc>
          <w:tcPr>
            <w:tcW w:w="3109" w:type="dxa"/>
            <w:shd w:val="clear" w:color="auto" w:fill="auto"/>
          </w:tcPr>
          <w:p w14:paraId="64212A8D" w14:textId="77777777" w:rsidR="00CE74EE" w:rsidRPr="00604FDA" w:rsidRDefault="00CE74EE" w:rsidP="00CE74EE">
            <w:pPr>
              <w:pStyle w:val="Celltext"/>
              <w:rPr>
                <w:rFonts w:eastAsia="微軟正黑體" w:hAnsi="微軟正黑體"/>
                <w:lang w:val="en-GB"/>
              </w:rPr>
            </w:pPr>
          </w:p>
        </w:tc>
      </w:tr>
      <w:tr w:rsidR="00CE74EE" w:rsidRPr="00604FDA" w14:paraId="5D3BB36B" w14:textId="77777777" w:rsidTr="00466FA6">
        <w:tc>
          <w:tcPr>
            <w:tcW w:w="1536" w:type="dxa"/>
            <w:vMerge/>
            <w:shd w:val="clear" w:color="auto" w:fill="auto"/>
          </w:tcPr>
          <w:p w14:paraId="72F47220"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26CB384D" w14:textId="3B31E108" w:rsidR="00CE74EE" w:rsidRPr="00604FDA" w:rsidRDefault="00CE74EE" w:rsidP="00CE74EE">
            <w:pPr>
              <w:pStyle w:val="Celltext"/>
              <w:rPr>
                <w:rFonts w:eastAsia="微軟正黑體" w:hAnsi="微軟正黑體"/>
                <w:lang w:val="en-GB"/>
              </w:rPr>
            </w:pPr>
            <w:r>
              <w:rPr>
                <w:rFonts w:eastAsia="微軟正黑體" w:hAnsi="微軟正黑體" w:hint="eastAsia"/>
                <w:lang w:val="en-GB" w:eastAsia="zh-TW"/>
              </w:rPr>
              <w:t>LIC00.03撰寫</w:t>
            </w:r>
          </w:p>
        </w:tc>
      </w:tr>
      <w:tr w:rsidR="00CE74EE" w:rsidRPr="00604FDA" w14:paraId="56384F1F" w14:textId="77777777" w:rsidTr="00466FA6">
        <w:tc>
          <w:tcPr>
            <w:tcW w:w="1536" w:type="dxa"/>
            <w:vMerge w:val="restart"/>
            <w:shd w:val="clear" w:color="auto" w:fill="auto"/>
          </w:tcPr>
          <w:p w14:paraId="565EFAB8"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14C53F6F"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6E1F4FF3"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424B1A2F" w14:textId="77777777" w:rsidR="00CE74EE" w:rsidRPr="00604FDA" w:rsidRDefault="00CE74EE" w:rsidP="00CE74EE">
            <w:pPr>
              <w:pStyle w:val="Celltext"/>
              <w:rPr>
                <w:rFonts w:eastAsia="微軟正黑體" w:hAnsi="微軟正黑體"/>
                <w:lang w:val="en-GB"/>
              </w:rPr>
            </w:pPr>
          </w:p>
        </w:tc>
      </w:tr>
      <w:tr w:rsidR="00CE74EE" w:rsidRPr="00604FDA" w14:paraId="4D0B2915" w14:textId="77777777" w:rsidTr="00466FA6">
        <w:tc>
          <w:tcPr>
            <w:tcW w:w="1536" w:type="dxa"/>
            <w:vMerge/>
            <w:shd w:val="clear" w:color="auto" w:fill="auto"/>
          </w:tcPr>
          <w:p w14:paraId="49402E21"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3E3687F9" w14:textId="77777777" w:rsidR="00CE74EE" w:rsidRPr="00604FDA" w:rsidRDefault="00CE74EE" w:rsidP="00CE74EE">
            <w:pPr>
              <w:pStyle w:val="Celltext"/>
              <w:rPr>
                <w:rFonts w:eastAsia="微軟正黑體" w:hAnsi="微軟正黑體"/>
                <w:lang w:val="en-GB"/>
              </w:rPr>
            </w:pPr>
          </w:p>
        </w:tc>
      </w:tr>
      <w:tr w:rsidR="00CE74EE" w:rsidRPr="00604FDA" w14:paraId="586B829D" w14:textId="77777777" w:rsidTr="00466FA6">
        <w:tc>
          <w:tcPr>
            <w:tcW w:w="1536" w:type="dxa"/>
            <w:vMerge w:val="restart"/>
            <w:shd w:val="clear" w:color="auto" w:fill="auto"/>
          </w:tcPr>
          <w:p w14:paraId="4033EB5D"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22D9155F"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7D159508"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40034499" w14:textId="77777777" w:rsidR="00CE74EE" w:rsidRPr="00604FDA" w:rsidRDefault="00CE74EE" w:rsidP="00CE74EE">
            <w:pPr>
              <w:pStyle w:val="Celltext"/>
              <w:rPr>
                <w:rFonts w:eastAsia="微軟正黑體" w:hAnsi="微軟正黑體"/>
                <w:lang w:val="en-GB"/>
              </w:rPr>
            </w:pPr>
          </w:p>
        </w:tc>
      </w:tr>
      <w:tr w:rsidR="00CE74EE" w:rsidRPr="00604FDA" w14:paraId="0F55182E" w14:textId="77777777" w:rsidTr="00466FA6">
        <w:tc>
          <w:tcPr>
            <w:tcW w:w="1536" w:type="dxa"/>
            <w:vMerge/>
            <w:shd w:val="clear" w:color="auto" w:fill="auto"/>
          </w:tcPr>
          <w:p w14:paraId="2F7EA37E"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2852E62D" w14:textId="77777777" w:rsidR="00CE74EE" w:rsidRPr="00604FDA" w:rsidRDefault="00CE74EE" w:rsidP="00CE74EE">
            <w:pPr>
              <w:pStyle w:val="Celltext"/>
              <w:rPr>
                <w:rFonts w:eastAsia="微軟正黑體" w:hAnsi="微軟正黑體"/>
                <w:lang w:val="en-GB"/>
              </w:rPr>
            </w:pPr>
          </w:p>
        </w:tc>
      </w:tr>
      <w:tr w:rsidR="00CE74EE" w:rsidRPr="00604FDA" w14:paraId="5928AFF0" w14:textId="77777777" w:rsidTr="00466FA6">
        <w:tc>
          <w:tcPr>
            <w:tcW w:w="1536" w:type="dxa"/>
            <w:vMerge w:val="restart"/>
            <w:shd w:val="clear" w:color="auto" w:fill="auto"/>
          </w:tcPr>
          <w:p w14:paraId="4E8D494B"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1D419F02"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797DE49E"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6DB879E1" w14:textId="77777777" w:rsidR="00CE74EE" w:rsidRPr="00604FDA" w:rsidRDefault="00CE74EE" w:rsidP="00CE74EE">
            <w:pPr>
              <w:pStyle w:val="Celltext"/>
              <w:rPr>
                <w:rFonts w:eastAsia="微軟正黑體" w:hAnsi="微軟正黑體"/>
                <w:lang w:val="en-GB"/>
              </w:rPr>
            </w:pPr>
          </w:p>
        </w:tc>
      </w:tr>
      <w:tr w:rsidR="00CE74EE" w:rsidRPr="00604FDA" w14:paraId="23EAD64F" w14:textId="77777777" w:rsidTr="00466FA6">
        <w:tc>
          <w:tcPr>
            <w:tcW w:w="1536" w:type="dxa"/>
            <w:vMerge/>
            <w:shd w:val="clear" w:color="auto" w:fill="auto"/>
          </w:tcPr>
          <w:p w14:paraId="08F26621"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5644AE98" w14:textId="77777777" w:rsidR="00CE74EE" w:rsidRPr="00604FDA" w:rsidRDefault="00CE74EE" w:rsidP="00CE74EE">
            <w:pPr>
              <w:pStyle w:val="Celltext"/>
              <w:rPr>
                <w:rFonts w:eastAsia="微軟正黑體" w:hAnsi="微軟正黑體"/>
                <w:lang w:val="en-GB"/>
              </w:rPr>
            </w:pPr>
          </w:p>
        </w:tc>
      </w:tr>
      <w:tr w:rsidR="00CE74EE" w:rsidRPr="00604FDA" w14:paraId="3E59ED20" w14:textId="77777777" w:rsidTr="00466FA6">
        <w:tc>
          <w:tcPr>
            <w:tcW w:w="1536" w:type="dxa"/>
            <w:vMerge w:val="restart"/>
            <w:shd w:val="clear" w:color="auto" w:fill="auto"/>
          </w:tcPr>
          <w:p w14:paraId="032C6D6B"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5A6E57BE"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562904DE"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7EAC9841" w14:textId="77777777" w:rsidR="00CE74EE" w:rsidRPr="00604FDA" w:rsidRDefault="00CE74EE" w:rsidP="00CE74EE">
            <w:pPr>
              <w:pStyle w:val="Celltext"/>
              <w:rPr>
                <w:rFonts w:eastAsia="微軟正黑體" w:hAnsi="微軟正黑體"/>
                <w:lang w:val="en-GB"/>
              </w:rPr>
            </w:pPr>
          </w:p>
        </w:tc>
      </w:tr>
      <w:tr w:rsidR="00CE74EE" w:rsidRPr="00604FDA" w14:paraId="2CEF630E" w14:textId="77777777" w:rsidTr="00466FA6">
        <w:tc>
          <w:tcPr>
            <w:tcW w:w="1536" w:type="dxa"/>
            <w:vMerge/>
            <w:shd w:val="clear" w:color="auto" w:fill="auto"/>
          </w:tcPr>
          <w:p w14:paraId="1AEAB3AD"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38FBBF87" w14:textId="77777777" w:rsidR="00CE74EE" w:rsidRPr="00604FDA" w:rsidRDefault="00CE74EE" w:rsidP="00CE74EE">
            <w:pPr>
              <w:pStyle w:val="Celltext"/>
              <w:rPr>
                <w:rFonts w:eastAsia="微軟正黑體" w:hAnsi="微軟正黑體"/>
                <w:lang w:val="en-GB"/>
              </w:rPr>
            </w:pPr>
          </w:p>
        </w:tc>
      </w:tr>
      <w:tr w:rsidR="00CE74EE" w:rsidRPr="00604FDA" w14:paraId="7FEDAB21" w14:textId="77777777" w:rsidTr="00466FA6">
        <w:tc>
          <w:tcPr>
            <w:tcW w:w="1536" w:type="dxa"/>
            <w:vMerge w:val="restart"/>
            <w:shd w:val="clear" w:color="auto" w:fill="auto"/>
          </w:tcPr>
          <w:p w14:paraId="76B7CEB9"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048289B8"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1EEA0AB9"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13AA1B80" w14:textId="77777777" w:rsidR="00CE74EE" w:rsidRPr="00604FDA" w:rsidRDefault="00CE74EE" w:rsidP="00CE74EE">
            <w:pPr>
              <w:pStyle w:val="Celltext"/>
              <w:rPr>
                <w:rFonts w:eastAsia="微軟正黑體" w:hAnsi="微軟正黑體"/>
                <w:lang w:val="en-GB"/>
              </w:rPr>
            </w:pPr>
          </w:p>
        </w:tc>
      </w:tr>
      <w:tr w:rsidR="00CE74EE" w:rsidRPr="00604FDA" w14:paraId="1CE290AB" w14:textId="77777777" w:rsidTr="00466FA6">
        <w:tc>
          <w:tcPr>
            <w:tcW w:w="1536" w:type="dxa"/>
            <w:vMerge/>
            <w:shd w:val="clear" w:color="auto" w:fill="auto"/>
          </w:tcPr>
          <w:p w14:paraId="5BCB0294"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162ECFB2" w14:textId="77777777" w:rsidR="00CE74EE" w:rsidRPr="00604FDA" w:rsidRDefault="00CE74EE" w:rsidP="00CE74EE">
            <w:pPr>
              <w:pStyle w:val="Celltext"/>
              <w:rPr>
                <w:rFonts w:eastAsia="微軟正黑體" w:hAnsi="微軟正黑體"/>
                <w:lang w:val="en-GB"/>
              </w:rPr>
            </w:pPr>
          </w:p>
        </w:tc>
      </w:tr>
      <w:tr w:rsidR="00CE74EE" w:rsidRPr="00604FDA" w14:paraId="5075FD92" w14:textId="77777777" w:rsidTr="00466FA6">
        <w:tc>
          <w:tcPr>
            <w:tcW w:w="1536" w:type="dxa"/>
            <w:vMerge w:val="restart"/>
            <w:shd w:val="clear" w:color="auto" w:fill="auto"/>
          </w:tcPr>
          <w:p w14:paraId="3AD4C205"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0F2401C0"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7363E49C"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5A4627E9" w14:textId="77777777" w:rsidR="00CE74EE" w:rsidRPr="00604FDA" w:rsidRDefault="00CE74EE" w:rsidP="00CE74EE">
            <w:pPr>
              <w:pStyle w:val="Celltext"/>
              <w:rPr>
                <w:rFonts w:eastAsia="微軟正黑體" w:hAnsi="微軟正黑體"/>
                <w:lang w:val="en-GB"/>
              </w:rPr>
            </w:pPr>
          </w:p>
        </w:tc>
      </w:tr>
      <w:tr w:rsidR="00CE74EE" w:rsidRPr="00604FDA" w14:paraId="2AD2AF25" w14:textId="77777777" w:rsidTr="00466FA6">
        <w:tc>
          <w:tcPr>
            <w:tcW w:w="1536" w:type="dxa"/>
            <w:vMerge/>
            <w:shd w:val="clear" w:color="auto" w:fill="auto"/>
          </w:tcPr>
          <w:p w14:paraId="598DA167"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2975E4AE" w14:textId="77777777" w:rsidR="00CE74EE" w:rsidRPr="00604FDA" w:rsidRDefault="00CE74EE" w:rsidP="00CE74EE">
            <w:pPr>
              <w:pStyle w:val="Celltext"/>
              <w:rPr>
                <w:rFonts w:eastAsia="微軟正黑體" w:hAnsi="微軟正黑體"/>
                <w:lang w:val="en-GB"/>
              </w:rPr>
            </w:pPr>
          </w:p>
        </w:tc>
      </w:tr>
      <w:tr w:rsidR="00CE74EE" w:rsidRPr="00604FDA" w14:paraId="11289756" w14:textId="77777777" w:rsidTr="00466FA6">
        <w:tc>
          <w:tcPr>
            <w:tcW w:w="1536" w:type="dxa"/>
            <w:vMerge w:val="restart"/>
            <w:shd w:val="clear" w:color="auto" w:fill="auto"/>
          </w:tcPr>
          <w:p w14:paraId="6F95E04D"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63CADD36"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7895488A"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120CD3DE" w14:textId="77777777" w:rsidR="00CE74EE" w:rsidRPr="00604FDA" w:rsidRDefault="00CE74EE" w:rsidP="00CE74EE">
            <w:pPr>
              <w:pStyle w:val="Celltext"/>
              <w:rPr>
                <w:rFonts w:eastAsia="微軟正黑體" w:hAnsi="微軟正黑體"/>
                <w:lang w:val="en-GB"/>
              </w:rPr>
            </w:pPr>
          </w:p>
        </w:tc>
      </w:tr>
      <w:tr w:rsidR="00CE74EE" w:rsidRPr="00604FDA" w14:paraId="38A8C223" w14:textId="77777777" w:rsidTr="00466FA6">
        <w:tc>
          <w:tcPr>
            <w:tcW w:w="1536" w:type="dxa"/>
            <w:vMerge/>
            <w:shd w:val="clear" w:color="auto" w:fill="auto"/>
          </w:tcPr>
          <w:p w14:paraId="5D426DBF"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5879185E" w14:textId="77777777" w:rsidR="00CE74EE" w:rsidRPr="00604FDA" w:rsidRDefault="00CE74EE" w:rsidP="00CE74EE">
            <w:pPr>
              <w:pStyle w:val="Celltext"/>
              <w:rPr>
                <w:rFonts w:eastAsia="微軟正黑體" w:hAnsi="微軟正黑體"/>
                <w:lang w:val="en-GB"/>
              </w:rPr>
            </w:pPr>
          </w:p>
        </w:tc>
      </w:tr>
      <w:tr w:rsidR="00CE74EE" w:rsidRPr="00604FDA" w14:paraId="4B3F5C72" w14:textId="77777777" w:rsidTr="00466FA6">
        <w:tc>
          <w:tcPr>
            <w:tcW w:w="1536" w:type="dxa"/>
            <w:vMerge w:val="restart"/>
            <w:shd w:val="clear" w:color="auto" w:fill="auto"/>
          </w:tcPr>
          <w:p w14:paraId="3D2C9973" w14:textId="77777777" w:rsidR="00CE74EE" w:rsidRPr="00604FDA" w:rsidRDefault="00CE74EE" w:rsidP="00CE74EE">
            <w:pPr>
              <w:pStyle w:val="Celltext"/>
              <w:jc w:val="center"/>
              <w:rPr>
                <w:rFonts w:eastAsia="微軟正黑體" w:hAnsi="微軟正黑體"/>
                <w:lang w:val="en-GB"/>
              </w:rPr>
            </w:pPr>
          </w:p>
        </w:tc>
        <w:tc>
          <w:tcPr>
            <w:tcW w:w="2461" w:type="dxa"/>
            <w:shd w:val="clear" w:color="auto" w:fill="auto"/>
          </w:tcPr>
          <w:p w14:paraId="7307975B" w14:textId="77777777" w:rsidR="00CE74EE" w:rsidRPr="00604FDA" w:rsidRDefault="00CE74EE" w:rsidP="00CE74EE">
            <w:pPr>
              <w:pStyle w:val="Celltext"/>
              <w:rPr>
                <w:rFonts w:eastAsia="微軟正黑體" w:hAnsi="微軟正黑體"/>
                <w:lang w:val="en-GB"/>
              </w:rPr>
            </w:pPr>
          </w:p>
        </w:tc>
        <w:tc>
          <w:tcPr>
            <w:tcW w:w="1954" w:type="dxa"/>
            <w:shd w:val="clear" w:color="auto" w:fill="auto"/>
          </w:tcPr>
          <w:p w14:paraId="05468250" w14:textId="77777777" w:rsidR="00CE74EE" w:rsidRPr="00604FDA" w:rsidRDefault="00CE74EE" w:rsidP="00CE74EE">
            <w:pPr>
              <w:pStyle w:val="Celltext"/>
              <w:rPr>
                <w:rFonts w:eastAsia="微軟正黑體" w:hAnsi="微軟正黑體"/>
                <w:lang w:val="en-GB"/>
              </w:rPr>
            </w:pPr>
          </w:p>
        </w:tc>
        <w:tc>
          <w:tcPr>
            <w:tcW w:w="3109" w:type="dxa"/>
            <w:shd w:val="clear" w:color="auto" w:fill="auto"/>
          </w:tcPr>
          <w:p w14:paraId="7D01DB1A" w14:textId="77777777" w:rsidR="00CE74EE" w:rsidRPr="00604FDA" w:rsidRDefault="00CE74EE" w:rsidP="00CE74EE">
            <w:pPr>
              <w:pStyle w:val="Celltext"/>
              <w:rPr>
                <w:rFonts w:eastAsia="微軟正黑體" w:hAnsi="微軟正黑體"/>
                <w:lang w:val="en-GB"/>
              </w:rPr>
            </w:pPr>
          </w:p>
        </w:tc>
      </w:tr>
      <w:tr w:rsidR="00CE74EE" w:rsidRPr="00604FDA" w14:paraId="2515015A" w14:textId="77777777" w:rsidTr="00466FA6">
        <w:tc>
          <w:tcPr>
            <w:tcW w:w="1536" w:type="dxa"/>
            <w:vMerge/>
            <w:shd w:val="clear" w:color="auto" w:fill="auto"/>
          </w:tcPr>
          <w:p w14:paraId="58CA5FBF" w14:textId="77777777" w:rsidR="00CE74EE" w:rsidRPr="00604FDA" w:rsidRDefault="00CE74EE" w:rsidP="00CE74EE">
            <w:pPr>
              <w:pStyle w:val="Celltext"/>
              <w:jc w:val="center"/>
              <w:rPr>
                <w:rFonts w:eastAsia="微軟正黑體" w:hAnsi="微軟正黑體"/>
                <w:lang w:val="en-GB"/>
              </w:rPr>
            </w:pPr>
          </w:p>
        </w:tc>
        <w:tc>
          <w:tcPr>
            <w:tcW w:w="7524" w:type="dxa"/>
            <w:gridSpan w:val="3"/>
            <w:shd w:val="clear" w:color="auto" w:fill="auto"/>
          </w:tcPr>
          <w:p w14:paraId="66C81686" w14:textId="77777777" w:rsidR="00CE74EE" w:rsidRPr="00604FDA" w:rsidRDefault="00CE74EE" w:rsidP="00CE74EE">
            <w:pPr>
              <w:pStyle w:val="Celltext"/>
              <w:rPr>
                <w:rFonts w:eastAsia="微軟正黑體" w:hAnsi="微軟正黑體"/>
                <w:lang w:val="en-GB"/>
              </w:rPr>
            </w:pPr>
          </w:p>
        </w:tc>
      </w:tr>
    </w:tbl>
    <w:p w14:paraId="31E19809" w14:textId="77777777" w:rsidR="00AE190B" w:rsidRDefault="00AE190B" w:rsidP="00AE190B">
      <w:pPr>
        <w:pStyle w:val="af1"/>
        <w:jc w:val="left"/>
        <w:rPr>
          <w:rFonts w:ascii="標楷體" w:hAnsi="標楷體" w:cs="Times New Roman"/>
          <w:sz w:val="24"/>
          <w:szCs w:val="24"/>
          <w:lang w:eastAsia="zh-TW"/>
        </w:rPr>
      </w:pPr>
      <w:r>
        <w:rPr>
          <w:rFonts w:ascii="標楷體" w:hAnsi="標楷體" w:cs="Times New Roman" w:hint="eastAsia"/>
          <w:sz w:val="24"/>
          <w:szCs w:val="24"/>
          <w:lang w:eastAsia="zh-TW"/>
        </w:rPr>
        <w:t xml:space="preserve">                                  </w:t>
      </w:r>
    </w:p>
    <w:p w14:paraId="36926FE8" w14:textId="77777777" w:rsidR="00AE190B" w:rsidRPr="00623F93" w:rsidRDefault="00AE190B" w:rsidP="00AE190B">
      <w:pPr>
        <w:pStyle w:val="af1"/>
        <w:rPr>
          <w:rFonts w:ascii="標楷體" w:hAnsi="標楷體" w:cs="Times New Roman"/>
          <w:sz w:val="32"/>
          <w:lang w:eastAsia="zh-TW"/>
        </w:rPr>
      </w:pPr>
      <w:r w:rsidRPr="00623F93">
        <w:rPr>
          <w:rFonts w:ascii="標楷體" w:hAnsi="標楷體" w:cs="Times New Roman" w:hint="eastAsia"/>
          <w:sz w:val="32"/>
          <w:lang w:eastAsia="zh-TW"/>
        </w:rPr>
        <w:t>目錄</w:t>
      </w:r>
    </w:p>
    <w:bookmarkStart w:id="4" w:name="_Hlk106373132"/>
    <w:p w14:paraId="534ADFF2" w14:textId="05075E0E" w:rsidR="006D739D" w:rsidRDefault="00AE190B">
      <w:pPr>
        <w:pStyle w:val="11"/>
        <w:rPr>
          <w:rFonts w:asciiTheme="minorHAnsi" w:eastAsiaTheme="minorEastAsia" w:hAnsiTheme="minorHAnsi"/>
          <w:b w:val="0"/>
        </w:rPr>
      </w:pPr>
      <w:r w:rsidRPr="00C573CA">
        <w:rPr>
          <w:rStyle w:val="ae"/>
          <w:rFonts w:ascii="標楷體" w:hAnsi="標楷體" w:cs="Times New Roman"/>
          <w:szCs w:val="24"/>
        </w:rPr>
        <w:lastRenderedPageBreak/>
        <w:fldChar w:fldCharType="begin"/>
      </w:r>
      <w:r w:rsidRPr="00C573CA">
        <w:rPr>
          <w:rStyle w:val="ae"/>
          <w:rFonts w:ascii="標楷體" w:hAnsi="標楷體" w:cs="Times New Roman"/>
          <w:szCs w:val="24"/>
        </w:rPr>
        <w:instrText xml:space="preserve"> TOC \o "1-3" \h \z </w:instrText>
      </w:r>
      <w:r w:rsidRPr="00C573CA">
        <w:rPr>
          <w:rStyle w:val="ae"/>
          <w:rFonts w:ascii="標楷體" w:hAnsi="標楷體" w:cs="Times New Roman"/>
          <w:szCs w:val="24"/>
        </w:rPr>
        <w:fldChar w:fldCharType="separate"/>
      </w:r>
      <w:hyperlink w:anchor="_Toc114602520" w:history="1">
        <w:r w:rsidR="006D739D" w:rsidRPr="00B47B1D">
          <w:rPr>
            <w:rStyle w:val="ae"/>
            <w:bCs/>
          </w:rPr>
          <w:t>1</w:t>
        </w:r>
        <w:r w:rsidR="006D739D">
          <w:rPr>
            <w:rFonts w:asciiTheme="minorHAnsi" w:eastAsiaTheme="minorEastAsia" w:hAnsiTheme="minorHAnsi"/>
            <w:b w:val="0"/>
          </w:rPr>
          <w:tab/>
        </w:r>
        <w:r w:rsidR="006D739D" w:rsidRPr="00B47B1D">
          <w:rPr>
            <w:rStyle w:val="ae"/>
            <w:rFonts w:hint="eastAsia"/>
          </w:rPr>
          <w:t>簡介</w:t>
        </w:r>
        <w:r w:rsidR="006D739D">
          <w:rPr>
            <w:webHidden/>
          </w:rPr>
          <w:tab/>
        </w:r>
        <w:r w:rsidR="006D739D">
          <w:rPr>
            <w:webHidden/>
          </w:rPr>
          <w:fldChar w:fldCharType="begin"/>
        </w:r>
        <w:r w:rsidR="006D739D">
          <w:rPr>
            <w:webHidden/>
          </w:rPr>
          <w:instrText xml:space="preserve"> PAGEREF _Toc114602520 \h </w:instrText>
        </w:r>
        <w:r w:rsidR="006D739D">
          <w:rPr>
            <w:webHidden/>
          </w:rPr>
        </w:r>
        <w:r w:rsidR="006D739D">
          <w:rPr>
            <w:webHidden/>
          </w:rPr>
          <w:fldChar w:fldCharType="separate"/>
        </w:r>
        <w:r w:rsidR="006D739D">
          <w:rPr>
            <w:webHidden/>
          </w:rPr>
          <w:t>4</w:t>
        </w:r>
        <w:r w:rsidR="006D739D">
          <w:rPr>
            <w:webHidden/>
          </w:rPr>
          <w:fldChar w:fldCharType="end"/>
        </w:r>
      </w:hyperlink>
    </w:p>
    <w:p w14:paraId="7A7E3B20" w14:textId="74613A4A" w:rsidR="006D739D" w:rsidRDefault="00000000">
      <w:pPr>
        <w:pStyle w:val="22"/>
        <w:rPr>
          <w:rFonts w:asciiTheme="minorHAnsi" w:eastAsiaTheme="minorEastAsia" w:hAnsiTheme="minorHAnsi"/>
          <w:bCs w:val="0"/>
        </w:rPr>
      </w:pPr>
      <w:hyperlink w:anchor="_Toc114602521" w:history="1">
        <w:r w:rsidR="006D739D" w:rsidRPr="00B47B1D">
          <w:rPr>
            <w:rStyle w:val="ae"/>
          </w:rPr>
          <w:t>1.1</w:t>
        </w:r>
        <w:r w:rsidR="006D739D">
          <w:rPr>
            <w:rFonts w:asciiTheme="minorHAnsi" w:eastAsiaTheme="minorEastAsia" w:hAnsiTheme="minorHAnsi"/>
            <w:bCs w:val="0"/>
          </w:rPr>
          <w:tab/>
        </w:r>
        <w:r w:rsidR="006D739D" w:rsidRPr="00B47B1D">
          <w:rPr>
            <w:rStyle w:val="ae"/>
            <w:rFonts w:hint="eastAsia"/>
          </w:rPr>
          <w:t>說明</w:t>
        </w:r>
        <w:r w:rsidR="006D739D">
          <w:rPr>
            <w:webHidden/>
          </w:rPr>
          <w:tab/>
        </w:r>
        <w:r w:rsidR="006D739D">
          <w:rPr>
            <w:webHidden/>
          </w:rPr>
          <w:fldChar w:fldCharType="begin"/>
        </w:r>
        <w:r w:rsidR="006D739D">
          <w:rPr>
            <w:webHidden/>
          </w:rPr>
          <w:instrText xml:space="preserve"> PAGEREF _Toc114602521 \h </w:instrText>
        </w:r>
        <w:r w:rsidR="006D739D">
          <w:rPr>
            <w:webHidden/>
          </w:rPr>
        </w:r>
        <w:r w:rsidR="006D739D">
          <w:rPr>
            <w:webHidden/>
          </w:rPr>
          <w:fldChar w:fldCharType="separate"/>
        </w:r>
        <w:r w:rsidR="006D739D">
          <w:rPr>
            <w:webHidden/>
          </w:rPr>
          <w:t>4</w:t>
        </w:r>
        <w:r w:rsidR="006D739D">
          <w:rPr>
            <w:webHidden/>
          </w:rPr>
          <w:fldChar w:fldCharType="end"/>
        </w:r>
      </w:hyperlink>
    </w:p>
    <w:p w14:paraId="57AF3043" w14:textId="517FDC08" w:rsidR="006D739D" w:rsidRDefault="00000000">
      <w:pPr>
        <w:pStyle w:val="22"/>
        <w:rPr>
          <w:rFonts w:asciiTheme="minorHAnsi" w:eastAsiaTheme="minorEastAsia" w:hAnsiTheme="minorHAnsi"/>
          <w:bCs w:val="0"/>
        </w:rPr>
      </w:pPr>
      <w:hyperlink w:anchor="_Toc114602522" w:history="1">
        <w:r w:rsidR="006D739D" w:rsidRPr="00B47B1D">
          <w:rPr>
            <w:rStyle w:val="ae"/>
          </w:rPr>
          <w:t>1.2</w:t>
        </w:r>
        <w:r w:rsidR="006D739D">
          <w:rPr>
            <w:rFonts w:asciiTheme="minorHAnsi" w:eastAsiaTheme="minorEastAsia" w:hAnsiTheme="minorHAnsi"/>
            <w:bCs w:val="0"/>
          </w:rPr>
          <w:tab/>
        </w:r>
        <w:r w:rsidR="006D739D" w:rsidRPr="00B47B1D">
          <w:rPr>
            <w:rStyle w:val="ae"/>
            <w:rFonts w:hint="eastAsia"/>
          </w:rPr>
          <w:t>閱讀權限</w:t>
        </w:r>
        <w:r w:rsidR="006D739D">
          <w:rPr>
            <w:webHidden/>
          </w:rPr>
          <w:tab/>
        </w:r>
        <w:r w:rsidR="006D739D">
          <w:rPr>
            <w:webHidden/>
          </w:rPr>
          <w:fldChar w:fldCharType="begin"/>
        </w:r>
        <w:r w:rsidR="006D739D">
          <w:rPr>
            <w:webHidden/>
          </w:rPr>
          <w:instrText xml:space="preserve"> PAGEREF _Toc114602522 \h </w:instrText>
        </w:r>
        <w:r w:rsidR="006D739D">
          <w:rPr>
            <w:webHidden/>
          </w:rPr>
        </w:r>
        <w:r w:rsidR="006D739D">
          <w:rPr>
            <w:webHidden/>
          </w:rPr>
          <w:fldChar w:fldCharType="separate"/>
        </w:r>
        <w:r w:rsidR="006D739D">
          <w:rPr>
            <w:webHidden/>
          </w:rPr>
          <w:t>4</w:t>
        </w:r>
        <w:r w:rsidR="006D739D">
          <w:rPr>
            <w:webHidden/>
          </w:rPr>
          <w:fldChar w:fldCharType="end"/>
        </w:r>
      </w:hyperlink>
    </w:p>
    <w:p w14:paraId="76DB5B12" w14:textId="1DCB703B" w:rsidR="006D739D" w:rsidRDefault="00000000">
      <w:pPr>
        <w:pStyle w:val="22"/>
        <w:rPr>
          <w:rFonts w:asciiTheme="minorHAnsi" w:eastAsiaTheme="minorEastAsia" w:hAnsiTheme="minorHAnsi"/>
          <w:bCs w:val="0"/>
        </w:rPr>
      </w:pPr>
      <w:hyperlink w:anchor="_Toc114602523" w:history="1">
        <w:r w:rsidR="006D739D" w:rsidRPr="00B47B1D">
          <w:rPr>
            <w:rStyle w:val="ae"/>
          </w:rPr>
          <w:t>1.3</w:t>
        </w:r>
        <w:r w:rsidR="006D739D">
          <w:rPr>
            <w:rFonts w:asciiTheme="minorHAnsi" w:eastAsiaTheme="minorEastAsia" w:hAnsiTheme="minorHAnsi"/>
            <w:bCs w:val="0"/>
          </w:rPr>
          <w:tab/>
        </w:r>
        <w:r w:rsidR="006D739D" w:rsidRPr="00B47B1D">
          <w:rPr>
            <w:rStyle w:val="ae"/>
            <w:rFonts w:hint="eastAsia"/>
          </w:rPr>
          <w:t>縮寫／術語定義</w:t>
        </w:r>
        <w:r w:rsidR="006D739D">
          <w:rPr>
            <w:webHidden/>
          </w:rPr>
          <w:tab/>
        </w:r>
        <w:r w:rsidR="006D739D">
          <w:rPr>
            <w:webHidden/>
          </w:rPr>
          <w:fldChar w:fldCharType="begin"/>
        </w:r>
        <w:r w:rsidR="006D739D">
          <w:rPr>
            <w:webHidden/>
          </w:rPr>
          <w:instrText xml:space="preserve"> PAGEREF _Toc114602523 \h </w:instrText>
        </w:r>
        <w:r w:rsidR="006D739D">
          <w:rPr>
            <w:webHidden/>
          </w:rPr>
        </w:r>
        <w:r w:rsidR="006D739D">
          <w:rPr>
            <w:webHidden/>
          </w:rPr>
          <w:fldChar w:fldCharType="separate"/>
        </w:r>
        <w:r w:rsidR="006D739D">
          <w:rPr>
            <w:webHidden/>
          </w:rPr>
          <w:t>4</w:t>
        </w:r>
        <w:r w:rsidR="006D739D">
          <w:rPr>
            <w:webHidden/>
          </w:rPr>
          <w:fldChar w:fldCharType="end"/>
        </w:r>
      </w:hyperlink>
    </w:p>
    <w:p w14:paraId="5841AE7C" w14:textId="2979DE71" w:rsidR="006D739D" w:rsidRDefault="00000000">
      <w:pPr>
        <w:pStyle w:val="31"/>
        <w:rPr>
          <w:rFonts w:asciiTheme="minorHAnsi" w:eastAsiaTheme="minorEastAsia" w:hAnsiTheme="minorHAnsi"/>
          <w:bCs w:val="0"/>
        </w:rPr>
      </w:pPr>
      <w:hyperlink w:anchor="_Toc114602524" w:history="1">
        <w:r w:rsidR="006D739D" w:rsidRPr="00B47B1D">
          <w:rPr>
            <w:rStyle w:val="ae"/>
          </w:rPr>
          <w:t>1.3.1</w:t>
        </w:r>
        <w:r w:rsidR="006D739D">
          <w:rPr>
            <w:rFonts w:asciiTheme="minorHAnsi" w:eastAsiaTheme="minorEastAsia" w:hAnsiTheme="minorHAnsi"/>
            <w:bCs w:val="0"/>
          </w:rPr>
          <w:tab/>
        </w:r>
        <w:r w:rsidR="006D739D" w:rsidRPr="00B47B1D">
          <w:rPr>
            <w:rStyle w:val="ae"/>
            <w:rFonts w:hint="eastAsia"/>
          </w:rPr>
          <w:t>縮寫定義</w:t>
        </w:r>
        <w:r w:rsidR="006D739D">
          <w:rPr>
            <w:webHidden/>
          </w:rPr>
          <w:tab/>
        </w:r>
        <w:r w:rsidR="006D739D">
          <w:rPr>
            <w:webHidden/>
          </w:rPr>
          <w:fldChar w:fldCharType="begin"/>
        </w:r>
        <w:r w:rsidR="006D739D">
          <w:rPr>
            <w:webHidden/>
          </w:rPr>
          <w:instrText xml:space="preserve"> PAGEREF _Toc114602524 \h </w:instrText>
        </w:r>
        <w:r w:rsidR="006D739D">
          <w:rPr>
            <w:webHidden/>
          </w:rPr>
        </w:r>
        <w:r w:rsidR="006D739D">
          <w:rPr>
            <w:webHidden/>
          </w:rPr>
          <w:fldChar w:fldCharType="separate"/>
        </w:r>
        <w:r w:rsidR="006D739D">
          <w:rPr>
            <w:webHidden/>
          </w:rPr>
          <w:t>4</w:t>
        </w:r>
        <w:r w:rsidR="006D739D">
          <w:rPr>
            <w:webHidden/>
          </w:rPr>
          <w:fldChar w:fldCharType="end"/>
        </w:r>
      </w:hyperlink>
    </w:p>
    <w:p w14:paraId="6ACFA914" w14:textId="02277BF8" w:rsidR="006D739D" w:rsidRDefault="00000000">
      <w:pPr>
        <w:pStyle w:val="31"/>
        <w:rPr>
          <w:rFonts w:asciiTheme="minorHAnsi" w:eastAsiaTheme="minorEastAsia" w:hAnsiTheme="minorHAnsi"/>
          <w:bCs w:val="0"/>
        </w:rPr>
      </w:pPr>
      <w:hyperlink w:anchor="_Toc114602525" w:history="1">
        <w:r w:rsidR="006D739D" w:rsidRPr="00B47B1D">
          <w:rPr>
            <w:rStyle w:val="ae"/>
          </w:rPr>
          <w:t>1.3.2</w:t>
        </w:r>
        <w:r w:rsidR="006D739D">
          <w:rPr>
            <w:rFonts w:asciiTheme="minorHAnsi" w:eastAsiaTheme="minorEastAsia" w:hAnsiTheme="minorHAnsi"/>
            <w:bCs w:val="0"/>
          </w:rPr>
          <w:tab/>
        </w:r>
        <w:r w:rsidR="006D739D" w:rsidRPr="00B47B1D">
          <w:rPr>
            <w:rStyle w:val="ae"/>
            <w:rFonts w:hint="eastAsia"/>
          </w:rPr>
          <w:t>名詞定義</w:t>
        </w:r>
        <w:r w:rsidR="006D739D">
          <w:rPr>
            <w:webHidden/>
          </w:rPr>
          <w:tab/>
        </w:r>
        <w:r w:rsidR="006D739D">
          <w:rPr>
            <w:webHidden/>
          </w:rPr>
          <w:fldChar w:fldCharType="begin"/>
        </w:r>
        <w:r w:rsidR="006D739D">
          <w:rPr>
            <w:webHidden/>
          </w:rPr>
          <w:instrText xml:space="preserve"> PAGEREF _Toc114602525 \h </w:instrText>
        </w:r>
        <w:r w:rsidR="006D739D">
          <w:rPr>
            <w:webHidden/>
          </w:rPr>
        </w:r>
        <w:r w:rsidR="006D739D">
          <w:rPr>
            <w:webHidden/>
          </w:rPr>
          <w:fldChar w:fldCharType="separate"/>
        </w:r>
        <w:r w:rsidR="006D739D">
          <w:rPr>
            <w:webHidden/>
          </w:rPr>
          <w:t>4</w:t>
        </w:r>
        <w:r w:rsidR="006D739D">
          <w:rPr>
            <w:webHidden/>
          </w:rPr>
          <w:fldChar w:fldCharType="end"/>
        </w:r>
      </w:hyperlink>
    </w:p>
    <w:p w14:paraId="3B9662E5" w14:textId="1374864B" w:rsidR="006D739D" w:rsidRDefault="00000000">
      <w:pPr>
        <w:pStyle w:val="22"/>
        <w:rPr>
          <w:rFonts w:asciiTheme="minorHAnsi" w:eastAsiaTheme="minorEastAsia" w:hAnsiTheme="minorHAnsi"/>
          <w:bCs w:val="0"/>
        </w:rPr>
      </w:pPr>
      <w:hyperlink w:anchor="_Toc114602526" w:history="1">
        <w:r w:rsidR="006D739D" w:rsidRPr="00B47B1D">
          <w:rPr>
            <w:rStyle w:val="ae"/>
          </w:rPr>
          <w:t>1.4</w:t>
        </w:r>
        <w:r w:rsidR="006D739D">
          <w:rPr>
            <w:rFonts w:asciiTheme="minorHAnsi" w:eastAsiaTheme="minorEastAsia" w:hAnsiTheme="minorHAnsi"/>
            <w:bCs w:val="0"/>
          </w:rPr>
          <w:tab/>
        </w:r>
        <w:r w:rsidR="006D739D" w:rsidRPr="00B47B1D">
          <w:rPr>
            <w:rStyle w:val="ae"/>
            <w:rFonts w:hint="eastAsia"/>
          </w:rPr>
          <w:t>編號格式原則</w:t>
        </w:r>
        <w:r w:rsidR="006D739D">
          <w:rPr>
            <w:webHidden/>
          </w:rPr>
          <w:tab/>
        </w:r>
        <w:r w:rsidR="006D739D">
          <w:rPr>
            <w:webHidden/>
          </w:rPr>
          <w:fldChar w:fldCharType="begin"/>
        </w:r>
        <w:r w:rsidR="006D739D">
          <w:rPr>
            <w:webHidden/>
          </w:rPr>
          <w:instrText xml:space="preserve"> PAGEREF _Toc114602526 \h </w:instrText>
        </w:r>
        <w:r w:rsidR="006D739D">
          <w:rPr>
            <w:webHidden/>
          </w:rPr>
        </w:r>
        <w:r w:rsidR="006D739D">
          <w:rPr>
            <w:webHidden/>
          </w:rPr>
          <w:fldChar w:fldCharType="separate"/>
        </w:r>
        <w:r w:rsidR="006D739D">
          <w:rPr>
            <w:webHidden/>
          </w:rPr>
          <w:t>5</w:t>
        </w:r>
        <w:r w:rsidR="006D739D">
          <w:rPr>
            <w:webHidden/>
          </w:rPr>
          <w:fldChar w:fldCharType="end"/>
        </w:r>
      </w:hyperlink>
    </w:p>
    <w:p w14:paraId="135CC422" w14:textId="000C235D" w:rsidR="006D739D" w:rsidRDefault="00000000">
      <w:pPr>
        <w:pStyle w:val="22"/>
        <w:rPr>
          <w:rFonts w:asciiTheme="minorHAnsi" w:eastAsiaTheme="minorEastAsia" w:hAnsiTheme="minorHAnsi"/>
          <w:bCs w:val="0"/>
        </w:rPr>
      </w:pPr>
      <w:hyperlink w:anchor="_Toc114602527" w:history="1">
        <w:r w:rsidR="006D739D" w:rsidRPr="00B47B1D">
          <w:rPr>
            <w:rStyle w:val="ae"/>
          </w:rPr>
          <w:t>1.5</w:t>
        </w:r>
        <w:r w:rsidR="006D739D">
          <w:rPr>
            <w:rFonts w:asciiTheme="minorHAnsi" w:eastAsiaTheme="minorEastAsia" w:hAnsiTheme="minorHAnsi"/>
            <w:bCs w:val="0"/>
          </w:rPr>
          <w:tab/>
        </w:r>
        <w:r w:rsidR="006D739D" w:rsidRPr="00B47B1D">
          <w:rPr>
            <w:rStyle w:val="ae"/>
            <w:rFonts w:hint="eastAsia"/>
          </w:rPr>
          <w:t>參考文獻</w:t>
        </w:r>
        <w:r w:rsidR="006D739D">
          <w:rPr>
            <w:webHidden/>
          </w:rPr>
          <w:tab/>
        </w:r>
        <w:r w:rsidR="006D739D">
          <w:rPr>
            <w:webHidden/>
          </w:rPr>
          <w:fldChar w:fldCharType="begin"/>
        </w:r>
        <w:r w:rsidR="006D739D">
          <w:rPr>
            <w:webHidden/>
          </w:rPr>
          <w:instrText xml:space="preserve"> PAGEREF _Toc114602527 \h </w:instrText>
        </w:r>
        <w:r w:rsidR="006D739D">
          <w:rPr>
            <w:webHidden/>
          </w:rPr>
        </w:r>
        <w:r w:rsidR="006D739D">
          <w:rPr>
            <w:webHidden/>
          </w:rPr>
          <w:fldChar w:fldCharType="separate"/>
        </w:r>
        <w:r w:rsidR="006D739D">
          <w:rPr>
            <w:webHidden/>
          </w:rPr>
          <w:t>5</w:t>
        </w:r>
        <w:r w:rsidR="006D739D">
          <w:rPr>
            <w:webHidden/>
          </w:rPr>
          <w:fldChar w:fldCharType="end"/>
        </w:r>
      </w:hyperlink>
    </w:p>
    <w:p w14:paraId="68DD1721" w14:textId="43B32AC2" w:rsidR="006D739D" w:rsidRDefault="00000000">
      <w:pPr>
        <w:pStyle w:val="11"/>
        <w:rPr>
          <w:rFonts w:asciiTheme="minorHAnsi" w:eastAsiaTheme="minorEastAsia" w:hAnsiTheme="minorHAnsi"/>
          <w:b w:val="0"/>
        </w:rPr>
      </w:pPr>
      <w:hyperlink w:anchor="_Toc114602528" w:history="1">
        <w:r w:rsidR="006D739D" w:rsidRPr="00B47B1D">
          <w:rPr>
            <w:rStyle w:val="ae"/>
            <w:bCs/>
          </w:rPr>
          <w:t>2</w:t>
        </w:r>
        <w:r w:rsidR="006D739D">
          <w:rPr>
            <w:rFonts w:asciiTheme="minorHAnsi" w:eastAsiaTheme="minorEastAsia" w:hAnsiTheme="minorHAnsi"/>
            <w:b w:val="0"/>
          </w:rPr>
          <w:tab/>
        </w:r>
        <w:r w:rsidR="006D739D" w:rsidRPr="00B47B1D">
          <w:rPr>
            <w:rStyle w:val="ae"/>
            <w:rFonts w:hint="eastAsia"/>
          </w:rPr>
          <w:t>模組功能需求</w:t>
        </w:r>
        <w:r w:rsidR="006D739D">
          <w:rPr>
            <w:webHidden/>
          </w:rPr>
          <w:tab/>
        </w:r>
        <w:r w:rsidR="006D739D">
          <w:rPr>
            <w:webHidden/>
          </w:rPr>
          <w:fldChar w:fldCharType="begin"/>
        </w:r>
        <w:r w:rsidR="006D739D">
          <w:rPr>
            <w:webHidden/>
          </w:rPr>
          <w:instrText xml:space="preserve"> PAGEREF _Toc114602528 \h </w:instrText>
        </w:r>
        <w:r w:rsidR="006D739D">
          <w:rPr>
            <w:webHidden/>
          </w:rPr>
        </w:r>
        <w:r w:rsidR="006D739D">
          <w:rPr>
            <w:webHidden/>
          </w:rPr>
          <w:fldChar w:fldCharType="separate"/>
        </w:r>
        <w:r w:rsidR="006D739D">
          <w:rPr>
            <w:webHidden/>
          </w:rPr>
          <w:t>6</w:t>
        </w:r>
        <w:r w:rsidR="006D739D">
          <w:rPr>
            <w:webHidden/>
          </w:rPr>
          <w:fldChar w:fldCharType="end"/>
        </w:r>
      </w:hyperlink>
    </w:p>
    <w:p w14:paraId="04CD3179" w14:textId="23C8FBA6" w:rsidR="006D739D" w:rsidRDefault="00000000">
      <w:pPr>
        <w:pStyle w:val="22"/>
        <w:rPr>
          <w:rFonts w:asciiTheme="minorHAnsi" w:eastAsiaTheme="minorEastAsia" w:hAnsiTheme="minorHAnsi"/>
          <w:bCs w:val="0"/>
        </w:rPr>
      </w:pPr>
      <w:hyperlink w:anchor="_Toc114602529" w:history="1">
        <w:r w:rsidR="006D739D" w:rsidRPr="00B47B1D">
          <w:rPr>
            <w:rStyle w:val="ae"/>
          </w:rPr>
          <w:t>2.1</w:t>
        </w:r>
        <w:r w:rsidR="006D739D">
          <w:rPr>
            <w:rFonts w:asciiTheme="minorHAnsi" w:eastAsiaTheme="minorEastAsia" w:hAnsiTheme="minorHAnsi"/>
            <w:bCs w:val="0"/>
          </w:rPr>
          <w:tab/>
        </w:r>
        <w:r w:rsidR="006D739D" w:rsidRPr="00B47B1D">
          <w:rPr>
            <w:rStyle w:val="ae"/>
            <w:rFonts w:hint="eastAsia"/>
          </w:rPr>
          <w:t>模組功能彙整</w:t>
        </w:r>
        <w:r w:rsidR="006D739D">
          <w:rPr>
            <w:webHidden/>
          </w:rPr>
          <w:tab/>
        </w:r>
        <w:r w:rsidR="006D739D">
          <w:rPr>
            <w:webHidden/>
          </w:rPr>
          <w:fldChar w:fldCharType="begin"/>
        </w:r>
        <w:r w:rsidR="006D739D">
          <w:rPr>
            <w:webHidden/>
          </w:rPr>
          <w:instrText xml:space="preserve"> PAGEREF _Toc114602529 \h </w:instrText>
        </w:r>
        <w:r w:rsidR="006D739D">
          <w:rPr>
            <w:webHidden/>
          </w:rPr>
        </w:r>
        <w:r w:rsidR="006D739D">
          <w:rPr>
            <w:webHidden/>
          </w:rPr>
          <w:fldChar w:fldCharType="separate"/>
        </w:r>
        <w:r w:rsidR="006D739D">
          <w:rPr>
            <w:webHidden/>
          </w:rPr>
          <w:t>6</w:t>
        </w:r>
        <w:r w:rsidR="006D739D">
          <w:rPr>
            <w:webHidden/>
          </w:rPr>
          <w:fldChar w:fldCharType="end"/>
        </w:r>
      </w:hyperlink>
    </w:p>
    <w:p w14:paraId="4EEF9253" w14:textId="431B1A0D" w:rsidR="006D739D" w:rsidRDefault="00000000">
      <w:pPr>
        <w:pStyle w:val="11"/>
        <w:rPr>
          <w:rFonts w:asciiTheme="minorHAnsi" w:eastAsiaTheme="minorEastAsia" w:hAnsiTheme="minorHAnsi"/>
          <w:b w:val="0"/>
        </w:rPr>
      </w:pPr>
      <w:hyperlink w:anchor="_Toc114602530" w:history="1">
        <w:r w:rsidR="006D739D" w:rsidRPr="00B47B1D">
          <w:rPr>
            <w:rStyle w:val="ae"/>
          </w:rPr>
          <w:t>3</w:t>
        </w:r>
        <w:r w:rsidR="006D739D">
          <w:rPr>
            <w:rFonts w:asciiTheme="minorHAnsi" w:eastAsiaTheme="minorEastAsia" w:hAnsiTheme="minorHAnsi"/>
            <w:b w:val="0"/>
          </w:rPr>
          <w:tab/>
        </w:r>
        <w:r w:rsidR="006D739D" w:rsidRPr="00B47B1D">
          <w:rPr>
            <w:rStyle w:val="ae"/>
            <w:rFonts w:hint="eastAsia"/>
          </w:rPr>
          <w:t>模組需求及邏輯設計</w:t>
        </w:r>
        <w:r w:rsidR="006D739D">
          <w:rPr>
            <w:webHidden/>
          </w:rPr>
          <w:tab/>
        </w:r>
        <w:r w:rsidR="006D739D">
          <w:rPr>
            <w:webHidden/>
          </w:rPr>
          <w:fldChar w:fldCharType="begin"/>
        </w:r>
        <w:r w:rsidR="006D739D">
          <w:rPr>
            <w:webHidden/>
          </w:rPr>
          <w:instrText xml:space="preserve"> PAGEREF _Toc114602530 \h </w:instrText>
        </w:r>
        <w:r w:rsidR="006D739D">
          <w:rPr>
            <w:webHidden/>
          </w:rPr>
        </w:r>
        <w:r w:rsidR="006D739D">
          <w:rPr>
            <w:webHidden/>
          </w:rPr>
          <w:fldChar w:fldCharType="separate"/>
        </w:r>
        <w:r w:rsidR="006D739D">
          <w:rPr>
            <w:webHidden/>
          </w:rPr>
          <w:t>7</w:t>
        </w:r>
        <w:r w:rsidR="006D739D">
          <w:rPr>
            <w:webHidden/>
          </w:rPr>
          <w:fldChar w:fldCharType="end"/>
        </w:r>
      </w:hyperlink>
    </w:p>
    <w:p w14:paraId="57CD49CD" w14:textId="046074D1" w:rsidR="006D739D" w:rsidRDefault="00000000">
      <w:pPr>
        <w:pStyle w:val="22"/>
        <w:rPr>
          <w:rFonts w:asciiTheme="minorHAnsi" w:eastAsiaTheme="minorEastAsia" w:hAnsiTheme="minorHAnsi"/>
          <w:bCs w:val="0"/>
        </w:rPr>
      </w:pPr>
      <w:hyperlink w:anchor="_Toc114602531" w:history="1">
        <w:r w:rsidR="006D739D" w:rsidRPr="00B47B1D">
          <w:rPr>
            <w:rStyle w:val="ae"/>
          </w:rPr>
          <w:t>3.1</w:t>
        </w:r>
        <w:r w:rsidR="006D739D">
          <w:rPr>
            <w:rFonts w:asciiTheme="minorHAnsi" w:eastAsiaTheme="minorEastAsia" w:hAnsiTheme="minorHAnsi"/>
            <w:bCs w:val="0"/>
          </w:rPr>
          <w:tab/>
        </w:r>
        <w:r w:rsidR="006D739D" w:rsidRPr="00B47B1D">
          <w:rPr>
            <w:rStyle w:val="ae"/>
          </w:rPr>
          <w:t xml:space="preserve">LIC_SRDS_01 </w:t>
        </w:r>
        <w:r w:rsidR="006D739D" w:rsidRPr="00B47B1D">
          <w:rPr>
            <w:rStyle w:val="ae"/>
            <w:rFonts w:hint="eastAsia"/>
          </w:rPr>
          <w:t>車道線資訊解析</w:t>
        </w:r>
        <w:r w:rsidR="006D739D">
          <w:rPr>
            <w:webHidden/>
          </w:rPr>
          <w:tab/>
        </w:r>
        <w:r w:rsidR="006D739D">
          <w:rPr>
            <w:webHidden/>
          </w:rPr>
          <w:fldChar w:fldCharType="begin"/>
        </w:r>
        <w:r w:rsidR="006D739D">
          <w:rPr>
            <w:webHidden/>
          </w:rPr>
          <w:instrText xml:space="preserve"> PAGEREF _Toc114602531 \h </w:instrText>
        </w:r>
        <w:r w:rsidR="006D739D">
          <w:rPr>
            <w:webHidden/>
          </w:rPr>
        </w:r>
        <w:r w:rsidR="006D739D">
          <w:rPr>
            <w:webHidden/>
          </w:rPr>
          <w:fldChar w:fldCharType="separate"/>
        </w:r>
        <w:r w:rsidR="006D739D">
          <w:rPr>
            <w:webHidden/>
          </w:rPr>
          <w:t>9</w:t>
        </w:r>
        <w:r w:rsidR="006D739D">
          <w:rPr>
            <w:webHidden/>
          </w:rPr>
          <w:fldChar w:fldCharType="end"/>
        </w:r>
      </w:hyperlink>
    </w:p>
    <w:p w14:paraId="79951A88" w14:textId="0884F27E" w:rsidR="006D739D" w:rsidRDefault="00000000">
      <w:pPr>
        <w:pStyle w:val="31"/>
        <w:rPr>
          <w:rFonts w:asciiTheme="minorHAnsi" w:eastAsiaTheme="minorEastAsia" w:hAnsiTheme="minorHAnsi"/>
          <w:bCs w:val="0"/>
        </w:rPr>
      </w:pPr>
      <w:hyperlink w:anchor="_Toc114602532" w:history="1">
        <w:r w:rsidR="006D739D" w:rsidRPr="00B47B1D">
          <w:rPr>
            <w:rStyle w:val="ae"/>
          </w:rPr>
          <w:t>3.1.1</w:t>
        </w:r>
        <w:r w:rsidR="006D739D">
          <w:rPr>
            <w:rFonts w:asciiTheme="minorHAnsi" w:eastAsiaTheme="minorEastAsia" w:hAnsiTheme="minorHAnsi"/>
            <w:bCs w:val="0"/>
          </w:rPr>
          <w:tab/>
        </w:r>
        <w:r w:rsidR="006D739D" w:rsidRPr="00B47B1D">
          <w:rPr>
            <w:rStyle w:val="ae"/>
          </w:rPr>
          <w:t xml:space="preserve">LIC_SRDS_01_001 </w:t>
        </w:r>
        <w:r w:rsidR="006D739D" w:rsidRPr="00B47B1D">
          <w:rPr>
            <w:rStyle w:val="ae"/>
            <w:rFonts w:hint="eastAsia"/>
          </w:rPr>
          <w:t>左車道線有效旗標</w:t>
        </w:r>
        <w:r w:rsidR="006D739D">
          <w:rPr>
            <w:webHidden/>
          </w:rPr>
          <w:tab/>
        </w:r>
        <w:r w:rsidR="006D739D">
          <w:rPr>
            <w:webHidden/>
          </w:rPr>
          <w:fldChar w:fldCharType="begin"/>
        </w:r>
        <w:r w:rsidR="006D739D">
          <w:rPr>
            <w:webHidden/>
          </w:rPr>
          <w:instrText xml:space="preserve"> PAGEREF _Toc114602532 \h </w:instrText>
        </w:r>
        <w:r w:rsidR="006D739D">
          <w:rPr>
            <w:webHidden/>
          </w:rPr>
        </w:r>
        <w:r w:rsidR="006D739D">
          <w:rPr>
            <w:webHidden/>
          </w:rPr>
          <w:fldChar w:fldCharType="separate"/>
        </w:r>
        <w:r w:rsidR="006D739D">
          <w:rPr>
            <w:webHidden/>
          </w:rPr>
          <w:t>11</w:t>
        </w:r>
        <w:r w:rsidR="006D739D">
          <w:rPr>
            <w:webHidden/>
          </w:rPr>
          <w:fldChar w:fldCharType="end"/>
        </w:r>
      </w:hyperlink>
    </w:p>
    <w:p w14:paraId="6827C42C" w14:textId="739DB189" w:rsidR="006D739D" w:rsidRDefault="00000000">
      <w:pPr>
        <w:pStyle w:val="31"/>
        <w:rPr>
          <w:rFonts w:asciiTheme="minorHAnsi" w:eastAsiaTheme="minorEastAsia" w:hAnsiTheme="minorHAnsi"/>
          <w:bCs w:val="0"/>
        </w:rPr>
      </w:pPr>
      <w:hyperlink w:anchor="_Toc114602533" w:history="1">
        <w:r w:rsidR="006D739D" w:rsidRPr="00B47B1D">
          <w:rPr>
            <w:rStyle w:val="ae"/>
          </w:rPr>
          <w:t>3.1.2</w:t>
        </w:r>
        <w:r w:rsidR="006D739D">
          <w:rPr>
            <w:rFonts w:asciiTheme="minorHAnsi" w:eastAsiaTheme="minorEastAsia" w:hAnsiTheme="minorHAnsi"/>
            <w:bCs w:val="0"/>
          </w:rPr>
          <w:tab/>
        </w:r>
        <w:r w:rsidR="006D739D" w:rsidRPr="00B47B1D">
          <w:rPr>
            <w:rStyle w:val="ae"/>
          </w:rPr>
          <w:t xml:space="preserve">LIC_SRDS_01_002 </w:t>
        </w:r>
        <w:r w:rsidR="006D739D" w:rsidRPr="00B47B1D">
          <w:rPr>
            <w:rStyle w:val="ae"/>
            <w:rFonts w:hint="eastAsia"/>
          </w:rPr>
          <w:t>右車道線有效旗標</w:t>
        </w:r>
        <w:r w:rsidR="006D739D">
          <w:rPr>
            <w:webHidden/>
          </w:rPr>
          <w:tab/>
        </w:r>
        <w:r w:rsidR="006D739D">
          <w:rPr>
            <w:webHidden/>
          </w:rPr>
          <w:fldChar w:fldCharType="begin"/>
        </w:r>
        <w:r w:rsidR="006D739D">
          <w:rPr>
            <w:webHidden/>
          </w:rPr>
          <w:instrText xml:space="preserve"> PAGEREF _Toc114602533 \h </w:instrText>
        </w:r>
        <w:r w:rsidR="006D739D">
          <w:rPr>
            <w:webHidden/>
          </w:rPr>
        </w:r>
        <w:r w:rsidR="006D739D">
          <w:rPr>
            <w:webHidden/>
          </w:rPr>
          <w:fldChar w:fldCharType="separate"/>
        </w:r>
        <w:r w:rsidR="006D739D">
          <w:rPr>
            <w:webHidden/>
          </w:rPr>
          <w:t>12</w:t>
        </w:r>
        <w:r w:rsidR="006D739D">
          <w:rPr>
            <w:webHidden/>
          </w:rPr>
          <w:fldChar w:fldCharType="end"/>
        </w:r>
      </w:hyperlink>
    </w:p>
    <w:p w14:paraId="589DB40F" w14:textId="38BE5FFC" w:rsidR="006D739D" w:rsidRDefault="00000000">
      <w:pPr>
        <w:pStyle w:val="31"/>
        <w:rPr>
          <w:rFonts w:asciiTheme="minorHAnsi" w:eastAsiaTheme="minorEastAsia" w:hAnsiTheme="minorHAnsi"/>
          <w:bCs w:val="0"/>
        </w:rPr>
      </w:pPr>
      <w:hyperlink w:anchor="_Toc114602534" w:history="1">
        <w:r w:rsidR="006D739D" w:rsidRPr="00B47B1D">
          <w:rPr>
            <w:rStyle w:val="ae"/>
          </w:rPr>
          <w:t>3.1.3</w:t>
        </w:r>
        <w:r w:rsidR="006D739D">
          <w:rPr>
            <w:rFonts w:asciiTheme="minorHAnsi" w:eastAsiaTheme="minorEastAsia" w:hAnsiTheme="minorHAnsi"/>
            <w:bCs w:val="0"/>
          </w:rPr>
          <w:tab/>
        </w:r>
        <w:r w:rsidR="006D739D" w:rsidRPr="00B47B1D">
          <w:rPr>
            <w:rStyle w:val="ae"/>
          </w:rPr>
          <w:t xml:space="preserve">LIC_SRDS_01_003 </w:t>
        </w:r>
        <w:r w:rsidR="006D739D" w:rsidRPr="00B47B1D">
          <w:rPr>
            <w:rStyle w:val="ae"/>
            <w:rFonts w:hint="eastAsia"/>
          </w:rPr>
          <w:t>車道中心線資訊解析</w:t>
        </w:r>
        <w:r w:rsidR="006D739D">
          <w:rPr>
            <w:webHidden/>
          </w:rPr>
          <w:tab/>
        </w:r>
        <w:r w:rsidR="006D739D">
          <w:rPr>
            <w:webHidden/>
          </w:rPr>
          <w:fldChar w:fldCharType="begin"/>
        </w:r>
        <w:r w:rsidR="006D739D">
          <w:rPr>
            <w:webHidden/>
          </w:rPr>
          <w:instrText xml:space="preserve"> PAGEREF _Toc114602534 \h </w:instrText>
        </w:r>
        <w:r w:rsidR="006D739D">
          <w:rPr>
            <w:webHidden/>
          </w:rPr>
        </w:r>
        <w:r w:rsidR="006D739D">
          <w:rPr>
            <w:webHidden/>
          </w:rPr>
          <w:fldChar w:fldCharType="separate"/>
        </w:r>
        <w:r w:rsidR="006D739D">
          <w:rPr>
            <w:webHidden/>
          </w:rPr>
          <w:t>13</w:t>
        </w:r>
        <w:r w:rsidR="006D739D">
          <w:rPr>
            <w:webHidden/>
          </w:rPr>
          <w:fldChar w:fldCharType="end"/>
        </w:r>
      </w:hyperlink>
    </w:p>
    <w:p w14:paraId="351188C1" w14:textId="333F6913" w:rsidR="006D739D" w:rsidRDefault="00000000">
      <w:pPr>
        <w:pStyle w:val="31"/>
        <w:rPr>
          <w:rFonts w:asciiTheme="minorHAnsi" w:eastAsiaTheme="minorEastAsia" w:hAnsiTheme="minorHAnsi"/>
          <w:bCs w:val="0"/>
        </w:rPr>
      </w:pPr>
      <w:hyperlink w:anchor="_Toc114602535" w:history="1">
        <w:r w:rsidR="006D739D" w:rsidRPr="00B47B1D">
          <w:rPr>
            <w:rStyle w:val="ae"/>
          </w:rPr>
          <w:t>3.1.4</w:t>
        </w:r>
        <w:r w:rsidR="006D739D">
          <w:rPr>
            <w:rFonts w:asciiTheme="minorHAnsi" w:eastAsiaTheme="minorEastAsia" w:hAnsiTheme="minorHAnsi"/>
            <w:bCs w:val="0"/>
          </w:rPr>
          <w:tab/>
        </w:r>
        <w:r w:rsidR="006D739D" w:rsidRPr="00B47B1D">
          <w:rPr>
            <w:rStyle w:val="ae"/>
          </w:rPr>
          <w:t xml:space="preserve">LIC_SRDS_01_004 </w:t>
        </w:r>
        <w:r w:rsidR="006D739D" w:rsidRPr="00B47B1D">
          <w:rPr>
            <w:rStyle w:val="ae"/>
            <w:rFonts w:hint="eastAsia"/>
          </w:rPr>
          <w:t>左車道線資訊解析</w:t>
        </w:r>
        <w:r w:rsidR="006D739D">
          <w:rPr>
            <w:webHidden/>
          </w:rPr>
          <w:tab/>
        </w:r>
        <w:r w:rsidR="006D739D">
          <w:rPr>
            <w:webHidden/>
          </w:rPr>
          <w:fldChar w:fldCharType="begin"/>
        </w:r>
        <w:r w:rsidR="006D739D">
          <w:rPr>
            <w:webHidden/>
          </w:rPr>
          <w:instrText xml:space="preserve"> PAGEREF _Toc114602535 \h </w:instrText>
        </w:r>
        <w:r w:rsidR="006D739D">
          <w:rPr>
            <w:webHidden/>
          </w:rPr>
        </w:r>
        <w:r w:rsidR="006D739D">
          <w:rPr>
            <w:webHidden/>
          </w:rPr>
          <w:fldChar w:fldCharType="separate"/>
        </w:r>
        <w:r w:rsidR="006D739D">
          <w:rPr>
            <w:webHidden/>
          </w:rPr>
          <w:t>17</w:t>
        </w:r>
        <w:r w:rsidR="006D739D">
          <w:rPr>
            <w:webHidden/>
          </w:rPr>
          <w:fldChar w:fldCharType="end"/>
        </w:r>
      </w:hyperlink>
    </w:p>
    <w:p w14:paraId="7CB81DC4" w14:textId="511AE68F" w:rsidR="006D739D" w:rsidRDefault="00000000">
      <w:pPr>
        <w:pStyle w:val="31"/>
        <w:rPr>
          <w:rFonts w:asciiTheme="minorHAnsi" w:eastAsiaTheme="minorEastAsia" w:hAnsiTheme="minorHAnsi"/>
          <w:bCs w:val="0"/>
        </w:rPr>
      </w:pPr>
      <w:hyperlink w:anchor="_Toc114602536" w:history="1">
        <w:r w:rsidR="006D739D" w:rsidRPr="00B47B1D">
          <w:rPr>
            <w:rStyle w:val="ae"/>
          </w:rPr>
          <w:t>3.1.5</w:t>
        </w:r>
        <w:r w:rsidR="006D739D">
          <w:rPr>
            <w:rFonts w:asciiTheme="minorHAnsi" w:eastAsiaTheme="minorEastAsia" w:hAnsiTheme="minorHAnsi"/>
            <w:bCs w:val="0"/>
          </w:rPr>
          <w:tab/>
        </w:r>
        <w:r w:rsidR="006D739D" w:rsidRPr="00B47B1D">
          <w:rPr>
            <w:rStyle w:val="ae"/>
          </w:rPr>
          <w:t xml:space="preserve">LIC_SRDS_01_005 </w:t>
        </w:r>
        <w:r w:rsidR="006D739D" w:rsidRPr="00B47B1D">
          <w:rPr>
            <w:rStyle w:val="ae"/>
            <w:rFonts w:hint="eastAsia"/>
          </w:rPr>
          <w:t>右車道線資訊解析</w:t>
        </w:r>
        <w:r w:rsidR="006D739D">
          <w:rPr>
            <w:webHidden/>
          </w:rPr>
          <w:tab/>
        </w:r>
        <w:r w:rsidR="006D739D">
          <w:rPr>
            <w:webHidden/>
          </w:rPr>
          <w:fldChar w:fldCharType="begin"/>
        </w:r>
        <w:r w:rsidR="006D739D">
          <w:rPr>
            <w:webHidden/>
          </w:rPr>
          <w:instrText xml:space="preserve"> PAGEREF _Toc114602536 \h </w:instrText>
        </w:r>
        <w:r w:rsidR="006D739D">
          <w:rPr>
            <w:webHidden/>
          </w:rPr>
        </w:r>
        <w:r w:rsidR="006D739D">
          <w:rPr>
            <w:webHidden/>
          </w:rPr>
          <w:fldChar w:fldCharType="separate"/>
        </w:r>
        <w:r w:rsidR="006D739D">
          <w:rPr>
            <w:webHidden/>
          </w:rPr>
          <w:t>21</w:t>
        </w:r>
        <w:r w:rsidR="006D739D">
          <w:rPr>
            <w:webHidden/>
          </w:rPr>
          <w:fldChar w:fldCharType="end"/>
        </w:r>
      </w:hyperlink>
    </w:p>
    <w:p w14:paraId="3E5AD73F" w14:textId="48F9B4EC" w:rsidR="006D739D" w:rsidRDefault="00000000">
      <w:pPr>
        <w:pStyle w:val="31"/>
        <w:rPr>
          <w:rFonts w:asciiTheme="minorHAnsi" w:eastAsiaTheme="minorEastAsia" w:hAnsiTheme="minorHAnsi"/>
          <w:bCs w:val="0"/>
        </w:rPr>
      </w:pPr>
      <w:hyperlink w:anchor="_Toc114602537" w:history="1">
        <w:r w:rsidR="006D739D" w:rsidRPr="00B47B1D">
          <w:rPr>
            <w:rStyle w:val="ae"/>
          </w:rPr>
          <w:t>3.1.6</w:t>
        </w:r>
        <w:r w:rsidR="006D739D">
          <w:rPr>
            <w:rFonts w:asciiTheme="minorHAnsi" w:eastAsiaTheme="minorEastAsia" w:hAnsiTheme="minorHAnsi"/>
            <w:bCs w:val="0"/>
          </w:rPr>
          <w:tab/>
        </w:r>
        <w:r w:rsidR="006D739D" w:rsidRPr="00B47B1D">
          <w:rPr>
            <w:rStyle w:val="ae"/>
          </w:rPr>
          <w:t xml:space="preserve">LIC _SRDS_01_006 </w:t>
        </w:r>
        <w:r w:rsidR="006D739D" w:rsidRPr="00B47B1D">
          <w:rPr>
            <w:rStyle w:val="ae"/>
            <w:rFonts w:hint="eastAsia"/>
          </w:rPr>
          <w:t>左右殘餘車道時間解析</w:t>
        </w:r>
        <w:r w:rsidR="006D739D">
          <w:rPr>
            <w:webHidden/>
          </w:rPr>
          <w:tab/>
        </w:r>
        <w:r w:rsidR="006D739D">
          <w:rPr>
            <w:webHidden/>
          </w:rPr>
          <w:fldChar w:fldCharType="begin"/>
        </w:r>
        <w:r w:rsidR="006D739D">
          <w:rPr>
            <w:webHidden/>
          </w:rPr>
          <w:instrText xml:space="preserve"> PAGEREF _Toc114602537 \h </w:instrText>
        </w:r>
        <w:r w:rsidR="006D739D">
          <w:rPr>
            <w:webHidden/>
          </w:rPr>
        </w:r>
        <w:r w:rsidR="006D739D">
          <w:rPr>
            <w:webHidden/>
          </w:rPr>
          <w:fldChar w:fldCharType="separate"/>
        </w:r>
        <w:r w:rsidR="006D739D">
          <w:rPr>
            <w:webHidden/>
          </w:rPr>
          <w:t>25</w:t>
        </w:r>
        <w:r w:rsidR="006D739D">
          <w:rPr>
            <w:webHidden/>
          </w:rPr>
          <w:fldChar w:fldCharType="end"/>
        </w:r>
      </w:hyperlink>
    </w:p>
    <w:p w14:paraId="3E006D38" w14:textId="2C0E82ED" w:rsidR="006D739D" w:rsidRDefault="00000000">
      <w:pPr>
        <w:pStyle w:val="22"/>
        <w:rPr>
          <w:rFonts w:asciiTheme="minorHAnsi" w:eastAsiaTheme="minorEastAsia" w:hAnsiTheme="minorHAnsi"/>
          <w:bCs w:val="0"/>
        </w:rPr>
      </w:pPr>
      <w:hyperlink w:anchor="_Toc114602538" w:history="1">
        <w:r w:rsidR="006D739D" w:rsidRPr="00B47B1D">
          <w:rPr>
            <w:rStyle w:val="ae"/>
          </w:rPr>
          <w:t>3.2</w:t>
        </w:r>
        <w:r w:rsidR="006D739D">
          <w:rPr>
            <w:rFonts w:asciiTheme="minorHAnsi" w:eastAsiaTheme="minorEastAsia" w:hAnsiTheme="minorHAnsi"/>
            <w:bCs w:val="0"/>
          </w:rPr>
          <w:tab/>
        </w:r>
        <w:r w:rsidR="006D739D" w:rsidRPr="00B47B1D">
          <w:rPr>
            <w:rStyle w:val="ae"/>
          </w:rPr>
          <w:t xml:space="preserve">LIC_SRDS_02 </w:t>
        </w:r>
        <w:r w:rsidR="006D739D" w:rsidRPr="00B47B1D">
          <w:rPr>
            <w:rStyle w:val="ae"/>
            <w:rFonts w:hint="eastAsia"/>
          </w:rPr>
          <w:t>跨越車道線時間解析</w:t>
        </w:r>
        <w:r w:rsidR="006D739D">
          <w:rPr>
            <w:webHidden/>
          </w:rPr>
          <w:tab/>
        </w:r>
        <w:r w:rsidR="006D739D">
          <w:rPr>
            <w:webHidden/>
          </w:rPr>
          <w:fldChar w:fldCharType="begin"/>
        </w:r>
        <w:r w:rsidR="006D739D">
          <w:rPr>
            <w:webHidden/>
          </w:rPr>
          <w:instrText xml:space="preserve"> PAGEREF _Toc114602538 \h </w:instrText>
        </w:r>
        <w:r w:rsidR="006D739D">
          <w:rPr>
            <w:webHidden/>
          </w:rPr>
        </w:r>
        <w:r w:rsidR="006D739D">
          <w:rPr>
            <w:webHidden/>
          </w:rPr>
          <w:fldChar w:fldCharType="separate"/>
        </w:r>
        <w:r w:rsidR="006D739D">
          <w:rPr>
            <w:webHidden/>
          </w:rPr>
          <w:t>26</w:t>
        </w:r>
        <w:r w:rsidR="006D739D">
          <w:rPr>
            <w:webHidden/>
          </w:rPr>
          <w:fldChar w:fldCharType="end"/>
        </w:r>
      </w:hyperlink>
    </w:p>
    <w:p w14:paraId="316AD550" w14:textId="0DAD1E0D" w:rsidR="006D739D" w:rsidRDefault="00000000">
      <w:pPr>
        <w:pStyle w:val="22"/>
        <w:rPr>
          <w:rFonts w:asciiTheme="minorHAnsi" w:eastAsiaTheme="minorEastAsia" w:hAnsiTheme="minorHAnsi"/>
          <w:bCs w:val="0"/>
        </w:rPr>
      </w:pPr>
      <w:hyperlink w:anchor="_Toc114602539" w:history="1">
        <w:r w:rsidR="006D739D" w:rsidRPr="00B47B1D">
          <w:rPr>
            <w:rStyle w:val="ae"/>
          </w:rPr>
          <w:t>3.3</w:t>
        </w:r>
        <w:r w:rsidR="006D739D">
          <w:rPr>
            <w:rFonts w:asciiTheme="minorHAnsi" w:eastAsiaTheme="minorEastAsia" w:hAnsiTheme="minorHAnsi"/>
            <w:bCs w:val="0"/>
          </w:rPr>
          <w:tab/>
        </w:r>
        <w:r w:rsidR="006D739D" w:rsidRPr="00B47B1D">
          <w:rPr>
            <w:rStyle w:val="ae"/>
          </w:rPr>
          <w:t xml:space="preserve">LIC_SRDS_03 </w:t>
        </w:r>
        <w:r w:rsidR="006D739D" w:rsidRPr="00B47B1D">
          <w:rPr>
            <w:rStyle w:val="ae"/>
            <w:rFonts w:hint="eastAsia"/>
          </w:rPr>
          <w:t>左車道斜率偏差</w:t>
        </w:r>
        <w:r w:rsidR="006D739D">
          <w:rPr>
            <w:webHidden/>
          </w:rPr>
          <w:tab/>
        </w:r>
        <w:r w:rsidR="006D739D">
          <w:rPr>
            <w:webHidden/>
          </w:rPr>
          <w:fldChar w:fldCharType="begin"/>
        </w:r>
        <w:r w:rsidR="006D739D">
          <w:rPr>
            <w:webHidden/>
          </w:rPr>
          <w:instrText xml:space="preserve"> PAGEREF _Toc114602539 \h </w:instrText>
        </w:r>
        <w:r w:rsidR="006D739D">
          <w:rPr>
            <w:webHidden/>
          </w:rPr>
        </w:r>
        <w:r w:rsidR="006D739D">
          <w:rPr>
            <w:webHidden/>
          </w:rPr>
          <w:fldChar w:fldCharType="separate"/>
        </w:r>
        <w:r w:rsidR="006D739D">
          <w:rPr>
            <w:webHidden/>
          </w:rPr>
          <w:t>28</w:t>
        </w:r>
        <w:r w:rsidR="006D739D">
          <w:rPr>
            <w:webHidden/>
          </w:rPr>
          <w:fldChar w:fldCharType="end"/>
        </w:r>
      </w:hyperlink>
    </w:p>
    <w:p w14:paraId="6A861AFA" w14:textId="359DB32D" w:rsidR="006D739D" w:rsidRDefault="00000000">
      <w:pPr>
        <w:pStyle w:val="22"/>
        <w:rPr>
          <w:rFonts w:asciiTheme="minorHAnsi" w:eastAsiaTheme="minorEastAsia" w:hAnsiTheme="minorHAnsi"/>
          <w:bCs w:val="0"/>
        </w:rPr>
      </w:pPr>
      <w:hyperlink w:anchor="_Toc114602540" w:history="1">
        <w:r w:rsidR="006D739D" w:rsidRPr="00B47B1D">
          <w:rPr>
            <w:rStyle w:val="ae"/>
          </w:rPr>
          <w:t>3.4</w:t>
        </w:r>
        <w:r w:rsidR="006D739D">
          <w:rPr>
            <w:rFonts w:asciiTheme="minorHAnsi" w:eastAsiaTheme="minorEastAsia" w:hAnsiTheme="minorHAnsi"/>
            <w:bCs w:val="0"/>
          </w:rPr>
          <w:tab/>
        </w:r>
        <w:r w:rsidR="006D739D" w:rsidRPr="00B47B1D">
          <w:rPr>
            <w:rStyle w:val="ae"/>
          </w:rPr>
          <w:t xml:space="preserve">LIC_SRDS_04 </w:t>
        </w:r>
        <w:r w:rsidR="006D739D" w:rsidRPr="00B47B1D">
          <w:rPr>
            <w:rStyle w:val="ae"/>
            <w:rFonts w:hint="eastAsia"/>
          </w:rPr>
          <w:t>右車道斜率偏差</w:t>
        </w:r>
        <w:r w:rsidR="006D739D">
          <w:rPr>
            <w:webHidden/>
          </w:rPr>
          <w:tab/>
        </w:r>
        <w:r w:rsidR="006D739D">
          <w:rPr>
            <w:webHidden/>
          </w:rPr>
          <w:fldChar w:fldCharType="begin"/>
        </w:r>
        <w:r w:rsidR="006D739D">
          <w:rPr>
            <w:webHidden/>
          </w:rPr>
          <w:instrText xml:space="preserve"> PAGEREF _Toc114602540 \h </w:instrText>
        </w:r>
        <w:r w:rsidR="006D739D">
          <w:rPr>
            <w:webHidden/>
          </w:rPr>
        </w:r>
        <w:r w:rsidR="006D739D">
          <w:rPr>
            <w:webHidden/>
          </w:rPr>
          <w:fldChar w:fldCharType="separate"/>
        </w:r>
        <w:r w:rsidR="006D739D">
          <w:rPr>
            <w:webHidden/>
          </w:rPr>
          <w:t>32</w:t>
        </w:r>
        <w:r w:rsidR="006D739D">
          <w:rPr>
            <w:webHidden/>
          </w:rPr>
          <w:fldChar w:fldCharType="end"/>
        </w:r>
      </w:hyperlink>
    </w:p>
    <w:p w14:paraId="35C5DC83" w14:textId="6188FE09" w:rsidR="006D739D" w:rsidRDefault="00000000">
      <w:pPr>
        <w:pStyle w:val="22"/>
        <w:rPr>
          <w:rFonts w:asciiTheme="minorHAnsi" w:eastAsiaTheme="minorEastAsia" w:hAnsiTheme="minorHAnsi"/>
          <w:bCs w:val="0"/>
        </w:rPr>
      </w:pPr>
      <w:hyperlink w:anchor="_Toc114602541" w:history="1">
        <w:r w:rsidR="006D739D" w:rsidRPr="00B47B1D">
          <w:rPr>
            <w:rStyle w:val="ae"/>
          </w:rPr>
          <w:t>3.5</w:t>
        </w:r>
        <w:r w:rsidR="006D739D">
          <w:rPr>
            <w:rFonts w:asciiTheme="minorHAnsi" w:eastAsiaTheme="minorEastAsia" w:hAnsiTheme="minorHAnsi"/>
            <w:bCs w:val="0"/>
          </w:rPr>
          <w:tab/>
        </w:r>
        <w:r w:rsidR="006D739D" w:rsidRPr="00B47B1D">
          <w:rPr>
            <w:rStyle w:val="ae"/>
          </w:rPr>
          <w:t>LIC_SRDS_05 Lane Info</w:t>
        </w:r>
        <w:r w:rsidR="006D739D">
          <w:rPr>
            <w:webHidden/>
          </w:rPr>
          <w:tab/>
        </w:r>
        <w:r w:rsidR="006D739D">
          <w:rPr>
            <w:webHidden/>
          </w:rPr>
          <w:fldChar w:fldCharType="begin"/>
        </w:r>
        <w:r w:rsidR="006D739D">
          <w:rPr>
            <w:webHidden/>
          </w:rPr>
          <w:instrText xml:space="preserve"> PAGEREF _Toc114602541 \h </w:instrText>
        </w:r>
        <w:r w:rsidR="006D739D">
          <w:rPr>
            <w:webHidden/>
          </w:rPr>
        </w:r>
        <w:r w:rsidR="006D739D">
          <w:rPr>
            <w:webHidden/>
          </w:rPr>
          <w:fldChar w:fldCharType="separate"/>
        </w:r>
        <w:r w:rsidR="006D739D">
          <w:rPr>
            <w:webHidden/>
          </w:rPr>
          <w:t>36</w:t>
        </w:r>
        <w:r w:rsidR="006D739D">
          <w:rPr>
            <w:webHidden/>
          </w:rPr>
          <w:fldChar w:fldCharType="end"/>
        </w:r>
      </w:hyperlink>
    </w:p>
    <w:p w14:paraId="02A95274" w14:textId="2F7D462F" w:rsidR="006D739D" w:rsidRDefault="00000000">
      <w:pPr>
        <w:pStyle w:val="31"/>
        <w:rPr>
          <w:rFonts w:asciiTheme="minorHAnsi" w:eastAsiaTheme="minorEastAsia" w:hAnsiTheme="minorHAnsi"/>
          <w:bCs w:val="0"/>
        </w:rPr>
      </w:pPr>
      <w:hyperlink w:anchor="_Toc114602542" w:history="1">
        <w:r w:rsidR="006D739D" w:rsidRPr="00B47B1D">
          <w:rPr>
            <w:rStyle w:val="ae"/>
          </w:rPr>
          <w:t>3.5.1</w:t>
        </w:r>
        <w:r w:rsidR="006D739D">
          <w:rPr>
            <w:rFonts w:asciiTheme="minorHAnsi" w:eastAsiaTheme="minorEastAsia" w:hAnsiTheme="minorHAnsi"/>
            <w:bCs w:val="0"/>
          </w:rPr>
          <w:tab/>
        </w:r>
        <w:r w:rsidR="006D739D" w:rsidRPr="00B47B1D">
          <w:rPr>
            <w:rStyle w:val="ae"/>
          </w:rPr>
          <w:t xml:space="preserve">LIC _SRDS_05_001 </w:t>
        </w:r>
        <w:r w:rsidR="006D739D" w:rsidRPr="00B47B1D">
          <w:rPr>
            <w:rStyle w:val="ae"/>
            <w:rFonts w:hint="eastAsia"/>
          </w:rPr>
          <w:t>車道線資訊做動判斷</w:t>
        </w:r>
        <w:r w:rsidR="006D739D">
          <w:rPr>
            <w:webHidden/>
          </w:rPr>
          <w:tab/>
        </w:r>
        <w:r w:rsidR="006D739D">
          <w:rPr>
            <w:webHidden/>
          </w:rPr>
          <w:fldChar w:fldCharType="begin"/>
        </w:r>
        <w:r w:rsidR="006D739D">
          <w:rPr>
            <w:webHidden/>
          </w:rPr>
          <w:instrText xml:space="preserve"> PAGEREF _Toc114602542 \h </w:instrText>
        </w:r>
        <w:r w:rsidR="006D739D">
          <w:rPr>
            <w:webHidden/>
          </w:rPr>
        </w:r>
        <w:r w:rsidR="006D739D">
          <w:rPr>
            <w:webHidden/>
          </w:rPr>
          <w:fldChar w:fldCharType="separate"/>
        </w:r>
        <w:r w:rsidR="006D739D">
          <w:rPr>
            <w:webHidden/>
          </w:rPr>
          <w:t>36</w:t>
        </w:r>
        <w:r w:rsidR="006D739D">
          <w:rPr>
            <w:webHidden/>
          </w:rPr>
          <w:fldChar w:fldCharType="end"/>
        </w:r>
      </w:hyperlink>
    </w:p>
    <w:p w14:paraId="34CCDCD8" w14:textId="79F5E579" w:rsidR="006D739D" w:rsidRDefault="00000000">
      <w:pPr>
        <w:pStyle w:val="31"/>
        <w:rPr>
          <w:rFonts w:asciiTheme="minorHAnsi" w:eastAsiaTheme="minorEastAsia" w:hAnsiTheme="minorHAnsi"/>
          <w:bCs w:val="0"/>
        </w:rPr>
      </w:pPr>
      <w:hyperlink w:anchor="_Toc114602543" w:history="1">
        <w:r w:rsidR="006D739D" w:rsidRPr="00B47B1D">
          <w:rPr>
            <w:rStyle w:val="ae"/>
          </w:rPr>
          <w:t>3.5.2</w:t>
        </w:r>
        <w:r w:rsidR="006D739D">
          <w:rPr>
            <w:rFonts w:asciiTheme="minorHAnsi" w:eastAsiaTheme="minorEastAsia" w:hAnsiTheme="minorHAnsi"/>
            <w:bCs w:val="0"/>
          </w:rPr>
          <w:tab/>
        </w:r>
        <w:r w:rsidR="006D739D" w:rsidRPr="00B47B1D">
          <w:rPr>
            <w:rStyle w:val="ae"/>
          </w:rPr>
          <w:t xml:space="preserve">LIC _SRDS_05_002 </w:t>
        </w:r>
        <w:r w:rsidR="006D739D" w:rsidRPr="00B47B1D">
          <w:rPr>
            <w:rStyle w:val="ae"/>
            <w:rFonts w:hint="eastAsia"/>
          </w:rPr>
          <w:t>跨越車道線時間判斷</w:t>
        </w:r>
        <w:r w:rsidR="006D739D">
          <w:rPr>
            <w:webHidden/>
          </w:rPr>
          <w:tab/>
        </w:r>
        <w:r w:rsidR="006D739D">
          <w:rPr>
            <w:webHidden/>
          </w:rPr>
          <w:fldChar w:fldCharType="begin"/>
        </w:r>
        <w:r w:rsidR="006D739D">
          <w:rPr>
            <w:webHidden/>
          </w:rPr>
          <w:instrText xml:space="preserve"> PAGEREF _Toc114602543 \h </w:instrText>
        </w:r>
        <w:r w:rsidR="006D739D">
          <w:rPr>
            <w:webHidden/>
          </w:rPr>
        </w:r>
        <w:r w:rsidR="006D739D">
          <w:rPr>
            <w:webHidden/>
          </w:rPr>
          <w:fldChar w:fldCharType="separate"/>
        </w:r>
        <w:r w:rsidR="006D739D">
          <w:rPr>
            <w:webHidden/>
          </w:rPr>
          <w:t>39</w:t>
        </w:r>
        <w:r w:rsidR="006D739D">
          <w:rPr>
            <w:webHidden/>
          </w:rPr>
          <w:fldChar w:fldCharType="end"/>
        </w:r>
      </w:hyperlink>
    </w:p>
    <w:p w14:paraId="324126DC" w14:textId="731FD035" w:rsidR="006D739D" w:rsidRDefault="00000000">
      <w:pPr>
        <w:pStyle w:val="31"/>
        <w:rPr>
          <w:rFonts w:asciiTheme="minorHAnsi" w:eastAsiaTheme="minorEastAsia" w:hAnsiTheme="minorHAnsi"/>
          <w:bCs w:val="0"/>
        </w:rPr>
      </w:pPr>
      <w:hyperlink w:anchor="_Toc114602544" w:history="1">
        <w:r w:rsidR="006D739D" w:rsidRPr="00B47B1D">
          <w:rPr>
            <w:rStyle w:val="ae"/>
          </w:rPr>
          <w:t>3.5.3</w:t>
        </w:r>
        <w:r w:rsidR="006D739D">
          <w:rPr>
            <w:rFonts w:asciiTheme="minorHAnsi" w:eastAsiaTheme="minorEastAsia" w:hAnsiTheme="minorHAnsi"/>
            <w:bCs w:val="0"/>
          </w:rPr>
          <w:tab/>
        </w:r>
        <w:r w:rsidR="006D739D" w:rsidRPr="00B47B1D">
          <w:rPr>
            <w:rStyle w:val="ae"/>
          </w:rPr>
          <w:t xml:space="preserve">LIC _SRDS_05_003 </w:t>
        </w:r>
        <w:r w:rsidR="006D739D" w:rsidRPr="00B47B1D">
          <w:rPr>
            <w:rStyle w:val="ae"/>
            <w:rFonts w:hint="eastAsia"/>
          </w:rPr>
          <w:t>跨越車道判斷</w:t>
        </w:r>
        <w:r w:rsidR="006D739D">
          <w:rPr>
            <w:webHidden/>
          </w:rPr>
          <w:tab/>
        </w:r>
        <w:r w:rsidR="006D739D">
          <w:rPr>
            <w:webHidden/>
          </w:rPr>
          <w:fldChar w:fldCharType="begin"/>
        </w:r>
        <w:r w:rsidR="006D739D">
          <w:rPr>
            <w:webHidden/>
          </w:rPr>
          <w:instrText xml:space="preserve"> PAGEREF _Toc114602544 \h </w:instrText>
        </w:r>
        <w:r w:rsidR="006D739D">
          <w:rPr>
            <w:webHidden/>
          </w:rPr>
        </w:r>
        <w:r w:rsidR="006D739D">
          <w:rPr>
            <w:webHidden/>
          </w:rPr>
          <w:fldChar w:fldCharType="separate"/>
        </w:r>
        <w:r w:rsidR="006D739D">
          <w:rPr>
            <w:webHidden/>
          </w:rPr>
          <w:t>41</w:t>
        </w:r>
        <w:r w:rsidR="006D739D">
          <w:rPr>
            <w:webHidden/>
          </w:rPr>
          <w:fldChar w:fldCharType="end"/>
        </w:r>
      </w:hyperlink>
    </w:p>
    <w:p w14:paraId="087C8EFB" w14:textId="52627F15" w:rsidR="006D739D" w:rsidRDefault="00000000">
      <w:pPr>
        <w:pStyle w:val="11"/>
        <w:rPr>
          <w:rFonts w:asciiTheme="minorHAnsi" w:eastAsiaTheme="minorEastAsia" w:hAnsiTheme="minorHAnsi"/>
          <w:b w:val="0"/>
        </w:rPr>
      </w:pPr>
      <w:hyperlink w:anchor="_Toc114602545" w:history="1">
        <w:r w:rsidR="006D739D" w:rsidRPr="00B47B1D">
          <w:rPr>
            <w:rStyle w:val="ae"/>
          </w:rPr>
          <w:t>Appendix A</w:t>
        </w:r>
        <w:r w:rsidR="006D739D">
          <w:rPr>
            <w:webHidden/>
          </w:rPr>
          <w:tab/>
        </w:r>
        <w:r w:rsidR="006D739D">
          <w:rPr>
            <w:webHidden/>
          </w:rPr>
          <w:fldChar w:fldCharType="begin"/>
        </w:r>
        <w:r w:rsidR="006D739D">
          <w:rPr>
            <w:webHidden/>
          </w:rPr>
          <w:instrText xml:space="preserve"> PAGEREF _Toc114602545 \h </w:instrText>
        </w:r>
        <w:r w:rsidR="006D739D">
          <w:rPr>
            <w:webHidden/>
          </w:rPr>
        </w:r>
        <w:r w:rsidR="006D739D">
          <w:rPr>
            <w:webHidden/>
          </w:rPr>
          <w:fldChar w:fldCharType="separate"/>
        </w:r>
        <w:r w:rsidR="006D739D">
          <w:rPr>
            <w:webHidden/>
          </w:rPr>
          <w:t>42</w:t>
        </w:r>
        <w:r w:rsidR="006D739D">
          <w:rPr>
            <w:webHidden/>
          </w:rPr>
          <w:fldChar w:fldCharType="end"/>
        </w:r>
      </w:hyperlink>
    </w:p>
    <w:p w14:paraId="551889FC" w14:textId="2D85EA7B" w:rsidR="00466FA6" w:rsidRDefault="00AE190B" w:rsidP="00AE190B">
      <w:pPr>
        <w:pStyle w:val="aff1"/>
        <w:tabs>
          <w:tab w:val="right" w:leader="dot" w:pos="9629"/>
        </w:tabs>
        <w:ind w:leftChars="0" w:left="480" w:hanging="480"/>
        <w:rPr>
          <w:rStyle w:val="ae"/>
          <w:rFonts w:ascii="標楷體" w:hAnsi="標楷體" w:cs="Times New Roman"/>
          <w:noProof/>
          <w:szCs w:val="24"/>
          <w:lang w:eastAsia="zh-TW"/>
        </w:rPr>
      </w:pPr>
      <w:r w:rsidRPr="00C573CA">
        <w:rPr>
          <w:rStyle w:val="ae"/>
          <w:rFonts w:ascii="標楷體" w:hAnsi="標楷體" w:cs="Times New Roman"/>
          <w:noProof/>
          <w:szCs w:val="24"/>
          <w:lang w:eastAsia="zh-TW"/>
        </w:rPr>
        <w:fldChar w:fldCharType="end"/>
      </w:r>
      <w:bookmarkEnd w:id="4"/>
    </w:p>
    <w:p w14:paraId="44E8B89F" w14:textId="77777777" w:rsidR="00466FA6" w:rsidRDefault="00466FA6">
      <w:pPr>
        <w:rPr>
          <w:rStyle w:val="ae"/>
          <w:rFonts w:ascii="標楷體" w:hAnsi="標楷體" w:cs="Times New Roman"/>
          <w:noProof/>
          <w:szCs w:val="24"/>
          <w:lang w:eastAsia="zh-TW"/>
        </w:rPr>
      </w:pPr>
      <w:r>
        <w:rPr>
          <w:rStyle w:val="ae"/>
          <w:rFonts w:ascii="標楷體" w:hAnsi="標楷體" w:cs="Times New Roman"/>
          <w:noProof/>
          <w:szCs w:val="24"/>
          <w:lang w:eastAsia="zh-TW"/>
        </w:rPr>
        <w:br w:type="page"/>
      </w:r>
    </w:p>
    <w:p w14:paraId="29725919" w14:textId="77777777" w:rsidR="00AE190B" w:rsidRPr="001E443A" w:rsidRDefault="00AE190B" w:rsidP="00AE190B">
      <w:pPr>
        <w:pStyle w:val="1"/>
        <w:rPr>
          <w:bCs/>
        </w:rPr>
      </w:pPr>
      <w:bookmarkStart w:id="5" w:name="_Toc114602520"/>
      <w:r>
        <w:rPr>
          <w:rFonts w:hint="eastAsia"/>
        </w:rPr>
        <w:lastRenderedPageBreak/>
        <w:t>簡介</w:t>
      </w:r>
      <w:bookmarkEnd w:id="5"/>
    </w:p>
    <w:p w14:paraId="22D0D1AD" w14:textId="77777777" w:rsidR="00AE190B" w:rsidRDefault="00AE190B" w:rsidP="00AE190B">
      <w:pPr>
        <w:pStyle w:val="20"/>
      </w:pPr>
      <w:bookmarkStart w:id="6" w:name="_Toc114602521"/>
      <w:r>
        <w:rPr>
          <w:rFonts w:hint="eastAsia"/>
        </w:rPr>
        <w:t>說明</w:t>
      </w:r>
      <w:bookmarkEnd w:id="6"/>
    </w:p>
    <w:p w14:paraId="4008992A" w14:textId="76206313" w:rsidR="00AE190B" w:rsidRDefault="00AE190B" w:rsidP="00AE190B">
      <w:pPr>
        <w:ind w:firstLine="567"/>
        <w:rPr>
          <w:lang w:eastAsia="zh-TW"/>
        </w:rPr>
      </w:pPr>
      <w:r>
        <w:rPr>
          <w:rFonts w:hint="eastAsia"/>
          <w:lang w:eastAsia="zh-TW"/>
        </w:rPr>
        <w:t>此文件為A</w:t>
      </w:r>
      <w:r>
        <w:rPr>
          <w:lang w:eastAsia="zh-TW"/>
        </w:rPr>
        <w:t>DCU</w:t>
      </w:r>
      <w:r>
        <w:rPr>
          <w:rFonts w:hint="eastAsia"/>
          <w:lang w:eastAsia="zh-TW"/>
        </w:rPr>
        <w:t>中</w:t>
      </w:r>
      <w:r w:rsidR="00645386">
        <w:rPr>
          <w:rFonts w:hint="eastAsia"/>
          <w:lang w:eastAsia="zh-TW"/>
        </w:rPr>
        <w:t>LIC</w:t>
      </w:r>
      <w:r>
        <w:rPr>
          <w:rFonts w:hint="eastAsia"/>
          <w:lang w:eastAsia="zh-TW"/>
        </w:rPr>
        <w:t>之軟體需求及設計規格文件。主要是依據軟體需求矩陣文件Software Requirement Matrix(SWRM)、軟體的架構及I</w:t>
      </w:r>
      <w:r>
        <w:rPr>
          <w:lang w:eastAsia="zh-TW"/>
        </w:rPr>
        <w:t>nterface</w:t>
      </w:r>
      <w:r>
        <w:rPr>
          <w:rFonts w:hint="eastAsia"/>
          <w:lang w:eastAsia="zh-TW"/>
        </w:rPr>
        <w:t>文件中提出所需的輸入輸出訊號，來彙整此模組功能需求，並依據需求來設計適當的軟體邏輯來對應</w:t>
      </w:r>
      <w:r w:rsidRPr="000742AA">
        <w:rPr>
          <w:rFonts w:hint="eastAsia"/>
          <w:lang w:eastAsia="zh-TW"/>
        </w:rPr>
        <w:t>。</w:t>
      </w:r>
    </w:p>
    <w:p w14:paraId="24E8A665" w14:textId="77777777" w:rsidR="00AE190B" w:rsidRDefault="00AE190B" w:rsidP="00AE190B">
      <w:pPr>
        <w:rPr>
          <w:lang w:eastAsia="zh-TW"/>
        </w:rPr>
      </w:pPr>
    </w:p>
    <w:p w14:paraId="0C4424C5" w14:textId="77777777" w:rsidR="00AE190B" w:rsidRPr="005A6F4C" w:rsidRDefault="00AE190B" w:rsidP="00AE190B">
      <w:pPr>
        <w:pStyle w:val="a1"/>
        <w:rPr>
          <w:lang w:eastAsia="zh-TW"/>
        </w:rPr>
      </w:pPr>
    </w:p>
    <w:p w14:paraId="2D435643" w14:textId="77777777" w:rsidR="00AE190B" w:rsidRDefault="00AE190B" w:rsidP="00AE190B">
      <w:pPr>
        <w:pStyle w:val="20"/>
      </w:pPr>
      <w:bookmarkStart w:id="7" w:name="_Toc114602522"/>
      <w:r>
        <w:rPr>
          <w:rFonts w:hint="eastAsia"/>
        </w:rPr>
        <w:t>閱讀權限</w:t>
      </w:r>
      <w:bookmarkEnd w:id="7"/>
    </w:p>
    <w:p w14:paraId="0B5100C4" w14:textId="77777777" w:rsidR="00AE190B" w:rsidRPr="00EF4935" w:rsidRDefault="00AE190B" w:rsidP="00AE190B">
      <w:pPr>
        <w:rPr>
          <w:lang w:eastAsia="zh-TW"/>
        </w:rPr>
      </w:pPr>
      <w:r w:rsidRPr="00FE2976">
        <w:rPr>
          <w:rFonts w:hint="eastAsia"/>
          <w:lang w:eastAsia="zh-TW"/>
        </w:rPr>
        <w:t xml:space="preserve">本文僅供 </w:t>
      </w:r>
      <w:proofErr w:type="spellStart"/>
      <w:r>
        <w:rPr>
          <w:lang w:eastAsia="zh-TW"/>
        </w:rPr>
        <w:t>CubTEK</w:t>
      </w:r>
      <w:proofErr w:type="spellEnd"/>
      <w:r>
        <w:rPr>
          <w:rFonts w:hint="eastAsia"/>
          <w:lang w:eastAsia="zh-TW"/>
        </w:rPr>
        <w:t>跟</w:t>
      </w:r>
      <w:r w:rsidRPr="00F20012">
        <w:rPr>
          <w:rFonts w:hint="eastAsia"/>
          <w:b/>
          <w:bCs w:val="0"/>
          <w:color w:val="FF0000"/>
          <w:u w:val="single"/>
          <w:lang w:eastAsia="zh-TW"/>
        </w:rPr>
        <w:t>NTUT</w:t>
      </w:r>
      <w:r w:rsidRPr="00FE2976">
        <w:rPr>
          <w:rFonts w:hint="eastAsia"/>
          <w:lang w:eastAsia="zh-TW"/>
        </w:rPr>
        <w:t xml:space="preserve"> 內</w:t>
      </w:r>
      <w:r>
        <w:rPr>
          <w:rFonts w:hint="eastAsia"/>
          <w:lang w:eastAsia="zh-TW"/>
        </w:rPr>
        <w:t>部</w:t>
      </w:r>
      <w:r w:rsidRPr="00FE2976">
        <w:rPr>
          <w:rFonts w:hint="eastAsia"/>
          <w:lang w:eastAsia="zh-TW"/>
        </w:rPr>
        <w:t>的工程人員和管理人員使用。未經另一方書面許可，不得在這些組織之外散佈</w:t>
      </w:r>
      <w:r w:rsidRPr="000742AA">
        <w:rPr>
          <w:rFonts w:hint="eastAsia"/>
          <w:lang w:eastAsia="zh-TW"/>
        </w:rPr>
        <w:t>。</w:t>
      </w:r>
    </w:p>
    <w:p w14:paraId="3D970A10" w14:textId="77777777" w:rsidR="00AE190B" w:rsidRPr="005A6F4C" w:rsidRDefault="00AE190B" w:rsidP="00AE190B">
      <w:pPr>
        <w:pStyle w:val="a1"/>
        <w:rPr>
          <w:lang w:eastAsia="zh-TW"/>
        </w:rPr>
      </w:pPr>
    </w:p>
    <w:p w14:paraId="6669DDC1" w14:textId="77777777" w:rsidR="00AE190B" w:rsidRDefault="00AE190B" w:rsidP="00AE190B">
      <w:pPr>
        <w:pStyle w:val="20"/>
      </w:pPr>
      <w:bookmarkStart w:id="8" w:name="_Toc114602523"/>
      <w:r>
        <w:rPr>
          <w:rFonts w:hint="eastAsia"/>
        </w:rPr>
        <w:t>縮寫／術語定義</w:t>
      </w:r>
      <w:bookmarkEnd w:id="8"/>
    </w:p>
    <w:p w14:paraId="066D1C12" w14:textId="77777777" w:rsidR="00AE190B" w:rsidRDefault="00AE190B" w:rsidP="00AE190B">
      <w:pPr>
        <w:pStyle w:val="3"/>
      </w:pPr>
      <w:bookmarkStart w:id="9" w:name="_Toc114602524"/>
      <w:r>
        <w:rPr>
          <w:rFonts w:hint="eastAsia"/>
        </w:rPr>
        <w:t>縮寫定義</w:t>
      </w:r>
      <w:bookmarkEnd w:id="9"/>
    </w:p>
    <w:tbl>
      <w:tblPr>
        <w:tblW w:w="0" w:type="auto"/>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1"/>
        <w:gridCol w:w="6946"/>
      </w:tblGrid>
      <w:tr w:rsidR="00AE190B" w:rsidRPr="000742AA" w14:paraId="2E43F9DA" w14:textId="77777777" w:rsidTr="00466FA6">
        <w:tc>
          <w:tcPr>
            <w:tcW w:w="1701" w:type="dxa"/>
            <w:shd w:val="clear" w:color="auto" w:fill="E6E6E6"/>
          </w:tcPr>
          <w:p w14:paraId="22DA81AF" w14:textId="77777777" w:rsidR="00AE190B" w:rsidRPr="000742AA" w:rsidRDefault="00AE190B" w:rsidP="00466FA6">
            <w:pPr>
              <w:jc w:val="center"/>
              <w:rPr>
                <w:rFonts w:cs="Times New Roman"/>
                <w:b/>
                <w:szCs w:val="24"/>
                <w:lang w:eastAsia="zh-TW"/>
              </w:rPr>
            </w:pPr>
            <w:r w:rsidRPr="000742AA">
              <w:rPr>
                <w:rFonts w:cs="Times New Roman" w:hint="eastAsia"/>
                <w:b/>
                <w:szCs w:val="24"/>
                <w:lang w:eastAsia="zh-TW"/>
              </w:rPr>
              <w:t>名詞</w:t>
            </w:r>
          </w:p>
        </w:tc>
        <w:tc>
          <w:tcPr>
            <w:tcW w:w="6946" w:type="dxa"/>
            <w:shd w:val="clear" w:color="auto" w:fill="E6E6E6"/>
          </w:tcPr>
          <w:p w14:paraId="33ADD152" w14:textId="77777777" w:rsidR="00AE190B" w:rsidRPr="000742AA" w:rsidRDefault="00AE190B" w:rsidP="00466FA6">
            <w:pPr>
              <w:jc w:val="center"/>
              <w:rPr>
                <w:rFonts w:cs="Times New Roman"/>
                <w:b/>
                <w:szCs w:val="24"/>
                <w:lang w:eastAsia="zh-TW"/>
              </w:rPr>
            </w:pPr>
            <w:r w:rsidRPr="000742AA">
              <w:rPr>
                <w:rFonts w:cs="Times New Roman" w:hint="eastAsia"/>
                <w:b/>
                <w:szCs w:val="24"/>
                <w:lang w:eastAsia="zh-TW"/>
              </w:rPr>
              <w:t>描述</w:t>
            </w:r>
          </w:p>
        </w:tc>
      </w:tr>
      <w:tr w:rsidR="00AE190B" w:rsidRPr="000742AA" w14:paraId="4093191B" w14:textId="77777777" w:rsidTr="00466FA6">
        <w:tc>
          <w:tcPr>
            <w:tcW w:w="1701" w:type="dxa"/>
            <w:vAlign w:val="bottom"/>
          </w:tcPr>
          <w:p w14:paraId="00D4E97B" w14:textId="77777777" w:rsidR="00AE190B" w:rsidRPr="000742AA" w:rsidRDefault="00AE190B" w:rsidP="00466FA6">
            <w:pPr>
              <w:jc w:val="center"/>
              <w:rPr>
                <w:rFonts w:cs="Times New Roman"/>
                <w:szCs w:val="24"/>
                <w:lang w:eastAsia="zh-TW"/>
              </w:rPr>
            </w:pPr>
            <w:r>
              <w:rPr>
                <w:rFonts w:cs="Times New Roman" w:hint="eastAsia"/>
                <w:szCs w:val="24"/>
                <w:lang w:eastAsia="zh-TW"/>
              </w:rPr>
              <w:t>A</w:t>
            </w:r>
            <w:r>
              <w:rPr>
                <w:rFonts w:cs="Times New Roman"/>
                <w:szCs w:val="24"/>
                <w:lang w:eastAsia="zh-TW"/>
              </w:rPr>
              <w:t>DCU</w:t>
            </w:r>
          </w:p>
        </w:tc>
        <w:tc>
          <w:tcPr>
            <w:tcW w:w="6946" w:type="dxa"/>
            <w:vAlign w:val="bottom"/>
          </w:tcPr>
          <w:p w14:paraId="030DB987" w14:textId="77777777" w:rsidR="00AE190B" w:rsidRPr="000742AA" w:rsidRDefault="00AE190B" w:rsidP="00466FA6">
            <w:pPr>
              <w:rPr>
                <w:rFonts w:cs="Times New Roman"/>
                <w:szCs w:val="24"/>
                <w:lang w:eastAsia="zh-TW"/>
              </w:rPr>
            </w:pPr>
            <w:r>
              <w:rPr>
                <w:rFonts w:cs="Times New Roman" w:hint="eastAsia"/>
                <w:szCs w:val="24"/>
                <w:lang w:eastAsia="zh-TW"/>
              </w:rPr>
              <w:t>A</w:t>
            </w:r>
            <w:r>
              <w:rPr>
                <w:rFonts w:cs="Times New Roman"/>
                <w:szCs w:val="24"/>
                <w:lang w:eastAsia="zh-TW"/>
              </w:rPr>
              <w:t>DAS Control Unit</w:t>
            </w:r>
          </w:p>
        </w:tc>
      </w:tr>
      <w:tr w:rsidR="00AE190B" w:rsidRPr="000742AA" w14:paraId="60C3BEDE" w14:textId="77777777" w:rsidTr="00466FA6">
        <w:tc>
          <w:tcPr>
            <w:tcW w:w="1701" w:type="dxa"/>
            <w:vAlign w:val="bottom"/>
          </w:tcPr>
          <w:p w14:paraId="6636F476" w14:textId="77777777" w:rsidR="00AE190B" w:rsidRPr="000742AA" w:rsidRDefault="00AE190B" w:rsidP="00466FA6">
            <w:pPr>
              <w:jc w:val="center"/>
              <w:rPr>
                <w:rFonts w:cs="Times New Roman"/>
                <w:szCs w:val="24"/>
                <w:lang w:eastAsia="zh-TW"/>
              </w:rPr>
            </w:pPr>
            <w:r>
              <w:rPr>
                <w:rFonts w:cs="Times New Roman" w:hint="eastAsia"/>
                <w:szCs w:val="24"/>
                <w:lang w:eastAsia="zh-TW"/>
              </w:rPr>
              <w:t>A</w:t>
            </w:r>
            <w:r>
              <w:rPr>
                <w:rFonts w:cs="Times New Roman"/>
                <w:szCs w:val="24"/>
                <w:lang w:eastAsia="zh-TW"/>
              </w:rPr>
              <w:t>CC</w:t>
            </w:r>
          </w:p>
        </w:tc>
        <w:tc>
          <w:tcPr>
            <w:tcW w:w="6946" w:type="dxa"/>
            <w:vAlign w:val="bottom"/>
          </w:tcPr>
          <w:p w14:paraId="654D47AE" w14:textId="77777777" w:rsidR="00AE190B" w:rsidRPr="000742AA" w:rsidRDefault="00AE190B" w:rsidP="00466FA6">
            <w:pPr>
              <w:rPr>
                <w:rFonts w:cs="Times New Roman"/>
                <w:szCs w:val="24"/>
                <w:lang w:eastAsia="zh-TW"/>
              </w:rPr>
            </w:pPr>
            <w:r>
              <w:rPr>
                <w:rFonts w:cs="Times New Roman" w:hint="eastAsia"/>
                <w:szCs w:val="24"/>
                <w:lang w:eastAsia="zh-TW"/>
              </w:rPr>
              <w:t>A</w:t>
            </w:r>
            <w:r>
              <w:rPr>
                <w:rFonts w:cs="Times New Roman"/>
                <w:szCs w:val="24"/>
                <w:lang w:eastAsia="zh-TW"/>
              </w:rPr>
              <w:t>daptive Cruise Control</w:t>
            </w:r>
          </w:p>
        </w:tc>
      </w:tr>
      <w:tr w:rsidR="00AE190B" w:rsidRPr="000742AA" w14:paraId="1CA17E4F" w14:textId="77777777" w:rsidTr="00466FA6">
        <w:tc>
          <w:tcPr>
            <w:tcW w:w="1701" w:type="dxa"/>
            <w:vAlign w:val="bottom"/>
          </w:tcPr>
          <w:p w14:paraId="507E30A0" w14:textId="77777777" w:rsidR="00AE190B" w:rsidRPr="000742AA" w:rsidRDefault="00AE190B" w:rsidP="00466FA6">
            <w:pPr>
              <w:jc w:val="center"/>
              <w:rPr>
                <w:rFonts w:cs="Times New Roman"/>
                <w:szCs w:val="24"/>
                <w:lang w:eastAsia="zh-TW"/>
              </w:rPr>
            </w:pPr>
            <w:r>
              <w:rPr>
                <w:rFonts w:cs="Times New Roman" w:hint="eastAsia"/>
                <w:szCs w:val="24"/>
                <w:lang w:eastAsia="zh-TW"/>
              </w:rPr>
              <w:t>S</w:t>
            </w:r>
            <w:r>
              <w:rPr>
                <w:rFonts w:cs="Times New Roman"/>
                <w:szCs w:val="24"/>
                <w:lang w:eastAsia="zh-TW"/>
              </w:rPr>
              <w:t>WRM</w:t>
            </w:r>
          </w:p>
        </w:tc>
        <w:tc>
          <w:tcPr>
            <w:tcW w:w="6946" w:type="dxa"/>
            <w:vAlign w:val="bottom"/>
          </w:tcPr>
          <w:p w14:paraId="141C4C22" w14:textId="77777777" w:rsidR="00AE190B" w:rsidRPr="000742AA" w:rsidRDefault="00AE190B" w:rsidP="00466FA6">
            <w:pPr>
              <w:rPr>
                <w:rFonts w:cs="Times New Roman"/>
                <w:szCs w:val="24"/>
                <w:lang w:eastAsia="zh-TW"/>
              </w:rPr>
            </w:pPr>
            <w:r>
              <w:rPr>
                <w:rFonts w:cs="Times New Roman" w:hint="eastAsia"/>
                <w:szCs w:val="24"/>
                <w:lang w:eastAsia="zh-TW"/>
              </w:rPr>
              <w:t>S</w:t>
            </w:r>
            <w:r>
              <w:rPr>
                <w:rFonts w:cs="Times New Roman"/>
                <w:szCs w:val="24"/>
                <w:lang w:eastAsia="zh-TW"/>
              </w:rPr>
              <w:t>oftware Requirement Matrix</w:t>
            </w:r>
          </w:p>
        </w:tc>
      </w:tr>
      <w:tr w:rsidR="00AE190B" w:rsidRPr="00132707" w14:paraId="5F9BDFA5"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7A775AE3" w14:textId="77777777" w:rsidR="00AE190B" w:rsidRPr="00132707" w:rsidRDefault="00AE190B" w:rsidP="00466FA6">
            <w:pPr>
              <w:jc w:val="center"/>
              <w:rPr>
                <w:rFonts w:cs="Times New Roman"/>
                <w:szCs w:val="24"/>
                <w:lang w:eastAsia="zh-TW"/>
              </w:rPr>
            </w:pPr>
            <w:r>
              <w:rPr>
                <w:rFonts w:cs="Times New Roman" w:hint="eastAsia"/>
                <w:szCs w:val="24"/>
                <w:lang w:eastAsia="zh-TW"/>
              </w:rPr>
              <w:t>S</w:t>
            </w:r>
            <w:r>
              <w:rPr>
                <w:rFonts w:cs="Times New Roman"/>
                <w:szCs w:val="24"/>
                <w:lang w:eastAsia="zh-TW"/>
              </w:rPr>
              <w:t>WAC</w:t>
            </w: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4FE6AD86" w14:textId="77777777" w:rsidR="00AE190B" w:rsidRPr="00132707" w:rsidRDefault="00AE190B" w:rsidP="00466FA6">
            <w:pPr>
              <w:rPr>
                <w:rFonts w:cs="Times New Roman"/>
                <w:szCs w:val="24"/>
                <w:lang w:eastAsia="zh-TW"/>
              </w:rPr>
            </w:pPr>
            <w:r>
              <w:rPr>
                <w:rFonts w:cs="Times New Roman" w:hint="eastAsia"/>
                <w:szCs w:val="24"/>
                <w:lang w:eastAsia="zh-TW"/>
              </w:rPr>
              <w:t>S</w:t>
            </w:r>
            <w:r>
              <w:rPr>
                <w:rFonts w:cs="Times New Roman"/>
                <w:szCs w:val="24"/>
                <w:lang w:eastAsia="zh-TW"/>
              </w:rPr>
              <w:t>oftware Architecture Chart</w:t>
            </w:r>
          </w:p>
        </w:tc>
      </w:tr>
      <w:tr w:rsidR="00AE190B" w:rsidRPr="00132707" w14:paraId="3CB3EA90"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79DFA158" w14:textId="77777777" w:rsidR="00AE190B" w:rsidRPr="00132707" w:rsidRDefault="00AE190B" w:rsidP="00466FA6">
            <w:pPr>
              <w:jc w:val="center"/>
              <w:rPr>
                <w:rFonts w:cs="Times New Roman"/>
                <w:szCs w:val="24"/>
                <w:lang w:eastAsia="zh-TW"/>
              </w:rPr>
            </w:pPr>
            <w:r>
              <w:rPr>
                <w:rFonts w:cs="Times New Roman" w:hint="eastAsia"/>
                <w:szCs w:val="24"/>
                <w:lang w:eastAsia="zh-TW"/>
              </w:rPr>
              <w:t>I</w:t>
            </w:r>
            <w:r>
              <w:rPr>
                <w:rFonts w:cs="Times New Roman"/>
                <w:szCs w:val="24"/>
                <w:lang w:eastAsia="zh-TW"/>
              </w:rPr>
              <w:t>OIF</w:t>
            </w: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133D9619" w14:textId="77777777" w:rsidR="00AE190B" w:rsidRPr="00132707" w:rsidRDefault="00AE190B" w:rsidP="00466FA6">
            <w:pPr>
              <w:rPr>
                <w:rFonts w:cs="Times New Roman"/>
                <w:szCs w:val="24"/>
                <w:lang w:eastAsia="zh-TW"/>
              </w:rPr>
            </w:pPr>
            <w:r>
              <w:rPr>
                <w:rFonts w:cs="Times New Roman" w:hint="eastAsia"/>
                <w:szCs w:val="24"/>
                <w:lang w:eastAsia="zh-TW"/>
              </w:rPr>
              <w:t>I</w:t>
            </w:r>
            <w:r>
              <w:rPr>
                <w:rFonts w:cs="Times New Roman"/>
                <w:szCs w:val="24"/>
                <w:lang w:eastAsia="zh-TW"/>
              </w:rPr>
              <w:t>nput /Output signal Information</w:t>
            </w:r>
          </w:p>
        </w:tc>
      </w:tr>
      <w:tr w:rsidR="00AE190B" w:rsidRPr="00132707" w14:paraId="0BA4962D"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5D3A79F7"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2765E8E6" w14:textId="77777777" w:rsidR="00AE190B" w:rsidRPr="00132707" w:rsidRDefault="00AE190B" w:rsidP="00466FA6">
            <w:pPr>
              <w:rPr>
                <w:rFonts w:cs="Times New Roman"/>
                <w:szCs w:val="24"/>
                <w:lang w:eastAsia="zh-TW"/>
              </w:rPr>
            </w:pPr>
          </w:p>
        </w:tc>
      </w:tr>
      <w:tr w:rsidR="00AE190B" w:rsidRPr="00132707" w14:paraId="44A8A9DB"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4421EEED"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64D7C4E0" w14:textId="77777777" w:rsidR="00AE190B" w:rsidRPr="00132707" w:rsidRDefault="00AE190B" w:rsidP="00466FA6">
            <w:pPr>
              <w:rPr>
                <w:rFonts w:cs="Times New Roman"/>
                <w:szCs w:val="24"/>
                <w:lang w:eastAsia="zh-TW"/>
              </w:rPr>
            </w:pPr>
          </w:p>
        </w:tc>
      </w:tr>
      <w:tr w:rsidR="00AE190B" w:rsidRPr="00132707" w14:paraId="0C84CC78"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1589004A"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43DCE688" w14:textId="77777777" w:rsidR="00AE190B" w:rsidRPr="00132707" w:rsidRDefault="00AE190B" w:rsidP="00466FA6">
            <w:pPr>
              <w:rPr>
                <w:rFonts w:cs="Times New Roman"/>
                <w:szCs w:val="24"/>
                <w:lang w:eastAsia="zh-TW"/>
              </w:rPr>
            </w:pPr>
          </w:p>
        </w:tc>
      </w:tr>
      <w:tr w:rsidR="00AE190B" w:rsidRPr="00132707" w14:paraId="32BCDA8D"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5DA4E1FF"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197EDBA4" w14:textId="77777777" w:rsidR="00AE190B" w:rsidRPr="00132707" w:rsidRDefault="00AE190B" w:rsidP="00466FA6">
            <w:pPr>
              <w:rPr>
                <w:rFonts w:cs="Times New Roman"/>
                <w:szCs w:val="24"/>
                <w:lang w:eastAsia="zh-TW"/>
              </w:rPr>
            </w:pPr>
          </w:p>
        </w:tc>
      </w:tr>
      <w:tr w:rsidR="00AE190B" w:rsidRPr="00132707" w14:paraId="3685260A" w14:textId="77777777" w:rsidTr="00466FA6">
        <w:tc>
          <w:tcPr>
            <w:tcW w:w="1701" w:type="dxa"/>
            <w:tcBorders>
              <w:top w:val="single" w:sz="4" w:space="0" w:color="auto"/>
              <w:left w:val="single" w:sz="4" w:space="0" w:color="auto"/>
              <w:bottom w:val="single" w:sz="4" w:space="0" w:color="auto"/>
              <w:right w:val="single" w:sz="4" w:space="0" w:color="auto"/>
            </w:tcBorders>
            <w:shd w:val="clear" w:color="auto" w:fill="FFFFFF"/>
            <w:vAlign w:val="bottom"/>
          </w:tcPr>
          <w:p w14:paraId="12192100" w14:textId="77777777" w:rsidR="00AE190B" w:rsidRPr="00132707" w:rsidRDefault="00AE190B" w:rsidP="00466FA6">
            <w:pPr>
              <w:jc w:val="center"/>
              <w:rPr>
                <w:rFonts w:cs="Times New Roman"/>
                <w:szCs w:val="24"/>
                <w:lang w:eastAsia="zh-TW"/>
              </w:rPr>
            </w:pPr>
          </w:p>
        </w:tc>
        <w:tc>
          <w:tcPr>
            <w:tcW w:w="6946" w:type="dxa"/>
            <w:tcBorders>
              <w:top w:val="single" w:sz="4" w:space="0" w:color="auto"/>
              <w:left w:val="single" w:sz="4" w:space="0" w:color="auto"/>
              <w:bottom w:val="single" w:sz="4" w:space="0" w:color="auto"/>
              <w:right w:val="single" w:sz="4" w:space="0" w:color="auto"/>
            </w:tcBorders>
            <w:shd w:val="clear" w:color="auto" w:fill="FFFFFF"/>
            <w:vAlign w:val="bottom"/>
          </w:tcPr>
          <w:p w14:paraId="6913C54E" w14:textId="77777777" w:rsidR="00AE190B" w:rsidRPr="00132707" w:rsidRDefault="00AE190B" w:rsidP="00466FA6">
            <w:pPr>
              <w:rPr>
                <w:rFonts w:cs="Times New Roman"/>
                <w:szCs w:val="24"/>
                <w:lang w:eastAsia="zh-TW"/>
              </w:rPr>
            </w:pPr>
          </w:p>
        </w:tc>
      </w:tr>
    </w:tbl>
    <w:p w14:paraId="2D112C45" w14:textId="77777777" w:rsidR="00AE190B" w:rsidRPr="00B36A8B" w:rsidRDefault="00AE190B" w:rsidP="00AE190B">
      <w:pPr>
        <w:rPr>
          <w:lang w:eastAsia="zh-TW"/>
        </w:rPr>
      </w:pPr>
    </w:p>
    <w:p w14:paraId="06DC165B" w14:textId="77777777" w:rsidR="00AE190B" w:rsidRDefault="00AE190B" w:rsidP="00AE190B">
      <w:pPr>
        <w:pStyle w:val="3"/>
      </w:pPr>
      <w:bookmarkStart w:id="10" w:name="_Toc114602525"/>
      <w:r>
        <w:rPr>
          <w:rFonts w:hint="eastAsia"/>
        </w:rPr>
        <w:t>名詞定義</w:t>
      </w:r>
      <w:bookmarkEnd w:id="10"/>
    </w:p>
    <w:p w14:paraId="445258E1" w14:textId="77777777" w:rsidR="00AE190B" w:rsidRDefault="00AE190B" w:rsidP="00AE190B">
      <w:pPr>
        <w:pStyle w:val="aff"/>
        <w:numPr>
          <w:ilvl w:val="0"/>
          <w:numId w:val="4"/>
        </w:numPr>
        <w:ind w:leftChars="0"/>
        <w:rPr>
          <w:lang w:eastAsia="zh-TW"/>
        </w:rPr>
      </w:pPr>
      <w:r>
        <w:rPr>
          <w:rFonts w:hint="eastAsia"/>
          <w:lang w:eastAsia="zh-TW"/>
        </w:rPr>
        <w:t>X</w:t>
      </w:r>
      <w:r>
        <w:rPr>
          <w:lang w:eastAsia="zh-TW"/>
        </w:rPr>
        <w:t>XX</w:t>
      </w:r>
      <w:r>
        <w:rPr>
          <w:rFonts w:hint="eastAsia"/>
          <w:lang w:eastAsia="zh-TW"/>
        </w:rPr>
        <w:t>：T</w:t>
      </w:r>
      <w:r>
        <w:rPr>
          <w:lang w:eastAsia="zh-TW"/>
        </w:rPr>
        <w:t>BD</w:t>
      </w:r>
    </w:p>
    <w:p w14:paraId="262895F1" w14:textId="77777777" w:rsidR="00AE190B" w:rsidRPr="005A6F4C" w:rsidRDefault="00AE190B" w:rsidP="00AE190B">
      <w:pPr>
        <w:pStyle w:val="a1"/>
        <w:rPr>
          <w:lang w:eastAsia="zh-TW"/>
        </w:rPr>
      </w:pPr>
    </w:p>
    <w:p w14:paraId="7E0D0F18" w14:textId="77777777" w:rsidR="00AE190B" w:rsidRDefault="00AE190B" w:rsidP="00AE190B">
      <w:pPr>
        <w:pStyle w:val="20"/>
      </w:pPr>
      <w:bookmarkStart w:id="11" w:name="_Toc114602526"/>
      <w:r>
        <w:rPr>
          <w:rFonts w:hint="eastAsia"/>
        </w:rPr>
        <w:t>編號格式原則</w:t>
      </w:r>
      <w:bookmarkEnd w:id="11"/>
    </w:p>
    <w:p w14:paraId="56091609" w14:textId="77777777" w:rsidR="00AE190B" w:rsidRDefault="00AE190B" w:rsidP="00AE190B">
      <w:pPr>
        <w:ind w:firstLine="567"/>
        <w:rPr>
          <w:lang w:eastAsia="zh-TW"/>
        </w:rPr>
      </w:pPr>
      <w:r>
        <w:rPr>
          <w:rFonts w:hint="eastAsia"/>
          <w:lang w:eastAsia="zh-TW"/>
        </w:rPr>
        <w:t>本文中將需求及設計定義成一種編號，這些I</w:t>
      </w:r>
      <w:r>
        <w:rPr>
          <w:lang w:eastAsia="zh-TW"/>
        </w:rPr>
        <w:t>D</w:t>
      </w:r>
      <w:r>
        <w:rPr>
          <w:rFonts w:hint="eastAsia"/>
          <w:lang w:eastAsia="zh-TW"/>
        </w:rPr>
        <w:t xml:space="preserve">應具有唯一性，此 ID由固定字串和數字組成： </w:t>
      </w:r>
    </w:p>
    <w:p w14:paraId="359F3D19" w14:textId="77777777" w:rsidR="00AE190B" w:rsidRDefault="00AE190B" w:rsidP="00AE190B">
      <w:pPr>
        <w:rPr>
          <w:lang w:eastAsia="zh-TW"/>
        </w:rPr>
      </w:pPr>
      <w:r w:rsidRPr="005A16F2">
        <w:rPr>
          <w:rFonts w:hint="eastAsia"/>
          <w:b/>
          <w:bCs w:val="0"/>
          <w:lang w:eastAsia="zh-TW"/>
        </w:rPr>
        <w:t>軟體需求I</w:t>
      </w:r>
      <w:r w:rsidRPr="005A16F2">
        <w:rPr>
          <w:b/>
          <w:bCs w:val="0"/>
          <w:lang w:eastAsia="zh-TW"/>
        </w:rPr>
        <w:t>D</w:t>
      </w:r>
      <w:r>
        <w:rPr>
          <w:rFonts w:hint="eastAsia"/>
          <w:lang w:eastAsia="zh-TW"/>
        </w:rPr>
        <w:t>：</w:t>
      </w:r>
      <w:r>
        <w:rPr>
          <w:lang w:eastAsia="zh-TW"/>
        </w:rPr>
        <w:t>XXXX_SRDS_YY_ZZ</w:t>
      </w:r>
    </w:p>
    <w:p w14:paraId="38F7BC27" w14:textId="77777777" w:rsidR="00AE190B" w:rsidRDefault="00AE190B" w:rsidP="00AE190B">
      <w:pPr>
        <w:rPr>
          <w:lang w:eastAsia="zh-TW"/>
        </w:rPr>
      </w:pPr>
      <w:r>
        <w:rPr>
          <w:lang w:eastAsia="zh-TW"/>
        </w:rPr>
        <w:t>XXXX</w:t>
      </w:r>
      <w:r>
        <w:rPr>
          <w:rFonts w:hint="eastAsia"/>
          <w:lang w:eastAsia="zh-TW"/>
        </w:rPr>
        <w:t>：模組名稱縮寫</w:t>
      </w:r>
    </w:p>
    <w:p w14:paraId="12F9F65E" w14:textId="77777777" w:rsidR="00AE190B" w:rsidRDefault="00AE190B" w:rsidP="00AE190B">
      <w:pPr>
        <w:rPr>
          <w:lang w:eastAsia="zh-TW"/>
        </w:rPr>
      </w:pPr>
      <w:r>
        <w:rPr>
          <w:lang w:eastAsia="zh-TW"/>
        </w:rPr>
        <w:t>YY</w:t>
      </w:r>
      <w:r>
        <w:rPr>
          <w:rFonts w:hint="eastAsia"/>
          <w:lang w:eastAsia="zh-TW"/>
        </w:rPr>
        <w:t>：功能需求第一階層編號</w:t>
      </w:r>
    </w:p>
    <w:p w14:paraId="1A6D3198" w14:textId="77777777" w:rsidR="00AE190B" w:rsidRDefault="00AE190B" w:rsidP="00AE190B">
      <w:pPr>
        <w:rPr>
          <w:lang w:eastAsia="zh-TW"/>
        </w:rPr>
      </w:pPr>
      <w:r>
        <w:rPr>
          <w:lang w:eastAsia="zh-TW"/>
        </w:rPr>
        <w:t>ZZ</w:t>
      </w:r>
      <w:r>
        <w:rPr>
          <w:rFonts w:hint="eastAsia"/>
          <w:lang w:eastAsia="zh-TW"/>
        </w:rPr>
        <w:t>：功能需求第二階層編號</w:t>
      </w:r>
    </w:p>
    <w:p w14:paraId="6A144598" w14:textId="77777777" w:rsidR="00AE190B" w:rsidRPr="00AF3461" w:rsidRDefault="00AE190B" w:rsidP="00AE190B">
      <w:pPr>
        <w:rPr>
          <w:lang w:eastAsia="zh-TW"/>
        </w:rPr>
      </w:pPr>
      <w:r>
        <w:rPr>
          <w:rFonts w:hint="eastAsia"/>
          <w:lang w:eastAsia="zh-TW"/>
        </w:rPr>
        <w:t>E</w:t>
      </w:r>
      <w:r>
        <w:rPr>
          <w:lang w:eastAsia="zh-TW"/>
        </w:rPr>
        <w:t xml:space="preserve">x </w:t>
      </w:r>
      <w:r>
        <w:rPr>
          <w:rFonts w:hint="eastAsia"/>
          <w:lang w:eastAsia="zh-TW"/>
        </w:rPr>
        <w:t>：（A</w:t>
      </w:r>
      <w:r>
        <w:rPr>
          <w:lang w:eastAsia="zh-TW"/>
        </w:rPr>
        <w:t xml:space="preserve">CC_SRDS_01 or </w:t>
      </w:r>
      <w:r>
        <w:rPr>
          <w:rFonts w:hint="eastAsia"/>
          <w:lang w:eastAsia="zh-TW"/>
        </w:rPr>
        <w:t>A</w:t>
      </w:r>
      <w:r>
        <w:rPr>
          <w:lang w:eastAsia="zh-TW"/>
        </w:rPr>
        <w:t>CC_SRDS_01_001</w:t>
      </w:r>
      <w:r>
        <w:rPr>
          <w:rFonts w:hint="eastAsia"/>
          <w:lang w:eastAsia="zh-TW"/>
        </w:rPr>
        <w:t>）</w:t>
      </w:r>
    </w:p>
    <w:p w14:paraId="26BECCF5" w14:textId="77777777" w:rsidR="00AE190B" w:rsidRPr="00F20012" w:rsidRDefault="00AE190B" w:rsidP="00AE190B">
      <w:pPr>
        <w:rPr>
          <w:lang w:eastAsia="zh-TW"/>
        </w:rPr>
      </w:pPr>
    </w:p>
    <w:p w14:paraId="00C9ACB2" w14:textId="77777777" w:rsidR="00AE190B" w:rsidRDefault="00AE190B" w:rsidP="00AE190B">
      <w:pPr>
        <w:pStyle w:val="20"/>
      </w:pPr>
      <w:bookmarkStart w:id="12" w:name="_Toc114602527"/>
      <w:r>
        <w:rPr>
          <w:rFonts w:hint="eastAsia"/>
        </w:rPr>
        <w:t>參考文獻</w:t>
      </w:r>
      <w:bookmarkEnd w:id="12"/>
    </w:p>
    <w:p w14:paraId="53F2EC66" w14:textId="77777777" w:rsidR="00AE190B" w:rsidRDefault="00AE190B" w:rsidP="00AE190B">
      <w:pPr>
        <w:pStyle w:val="aff"/>
        <w:numPr>
          <w:ilvl w:val="0"/>
          <w:numId w:val="6"/>
        </w:numPr>
        <w:ind w:leftChars="0"/>
        <w:rPr>
          <w:lang w:eastAsia="zh-TW"/>
        </w:rPr>
      </w:pPr>
      <w:r>
        <w:rPr>
          <w:lang w:eastAsia="zh-TW"/>
        </w:rPr>
        <w:t>FMVSS 111</w:t>
      </w:r>
    </w:p>
    <w:p w14:paraId="2963E6B0" w14:textId="77777777" w:rsidR="00AE190B" w:rsidRDefault="00AE190B" w:rsidP="00AE190B">
      <w:pPr>
        <w:pStyle w:val="aff"/>
        <w:numPr>
          <w:ilvl w:val="0"/>
          <w:numId w:val="6"/>
        </w:numPr>
        <w:ind w:leftChars="0"/>
        <w:rPr>
          <w:lang w:eastAsia="zh-TW"/>
        </w:rPr>
      </w:pPr>
      <w:r>
        <w:rPr>
          <w:lang w:eastAsia="zh-TW"/>
        </w:rPr>
        <w:t>Euro NCAP Test Protocol- AEB systems (most current)</w:t>
      </w:r>
    </w:p>
    <w:p w14:paraId="7895C6E0" w14:textId="77777777" w:rsidR="00AE190B" w:rsidRDefault="00AE190B" w:rsidP="00AE190B">
      <w:pPr>
        <w:pStyle w:val="aff"/>
        <w:numPr>
          <w:ilvl w:val="0"/>
          <w:numId w:val="6"/>
        </w:numPr>
        <w:ind w:leftChars="0"/>
        <w:rPr>
          <w:lang w:eastAsia="zh-TW"/>
        </w:rPr>
      </w:pPr>
      <w:r>
        <w:rPr>
          <w:lang w:eastAsia="zh-TW"/>
        </w:rPr>
        <w:t>Euro NCAP Test Protocol- AEB VRU systems (most current)</w:t>
      </w:r>
    </w:p>
    <w:p w14:paraId="24FB7085" w14:textId="77777777" w:rsidR="00AE190B" w:rsidRDefault="00AE190B" w:rsidP="00AE190B">
      <w:pPr>
        <w:pStyle w:val="aff"/>
        <w:numPr>
          <w:ilvl w:val="0"/>
          <w:numId w:val="6"/>
        </w:numPr>
        <w:ind w:leftChars="0"/>
        <w:rPr>
          <w:lang w:eastAsia="zh-TW"/>
        </w:rPr>
      </w:pPr>
      <w:r>
        <w:rPr>
          <w:lang w:eastAsia="zh-TW"/>
        </w:rPr>
        <w:t>Euro NCAP Test Protocol- Lane Support Systems (most current)</w:t>
      </w:r>
    </w:p>
    <w:p w14:paraId="5D185C95" w14:textId="77777777" w:rsidR="00AE190B" w:rsidRDefault="00AE190B" w:rsidP="00AE190B">
      <w:pPr>
        <w:pStyle w:val="aff"/>
        <w:numPr>
          <w:ilvl w:val="0"/>
          <w:numId w:val="6"/>
        </w:numPr>
        <w:ind w:leftChars="0"/>
        <w:rPr>
          <w:lang w:eastAsia="zh-TW"/>
        </w:rPr>
      </w:pPr>
      <w:r>
        <w:rPr>
          <w:lang w:eastAsia="zh-TW"/>
        </w:rPr>
        <w:t>ISO 26262</w:t>
      </w:r>
    </w:p>
    <w:p w14:paraId="0AA497CC" w14:textId="77777777" w:rsidR="00AE190B" w:rsidRDefault="00AE190B" w:rsidP="00AE190B">
      <w:pPr>
        <w:pStyle w:val="aff"/>
        <w:numPr>
          <w:ilvl w:val="0"/>
          <w:numId w:val="6"/>
        </w:numPr>
        <w:ind w:leftChars="0"/>
        <w:rPr>
          <w:lang w:eastAsia="zh-TW"/>
        </w:rPr>
      </w:pPr>
      <w:r>
        <w:rPr>
          <w:lang w:eastAsia="zh-TW"/>
        </w:rPr>
        <w:t>ISO 16750 1-5</w:t>
      </w:r>
    </w:p>
    <w:p w14:paraId="67603484" w14:textId="77777777" w:rsidR="00AE190B" w:rsidRDefault="00AE190B" w:rsidP="00AE190B">
      <w:pPr>
        <w:rPr>
          <w:lang w:eastAsia="zh-TW"/>
        </w:rPr>
      </w:pPr>
      <w:r>
        <w:rPr>
          <w:lang w:eastAsia="zh-TW"/>
        </w:rPr>
        <w:br w:type="page"/>
      </w:r>
    </w:p>
    <w:p w14:paraId="70CB89C3" w14:textId="77777777" w:rsidR="00AE190B" w:rsidRPr="001E443A" w:rsidRDefault="00AE190B" w:rsidP="00AE190B">
      <w:pPr>
        <w:pStyle w:val="1"/>
        <w:rPr>
          <w:bCs/>
        </w:rPr>
      </w:pPr>
      <w:bookmarkStart w:id="13" w:name="_Toc114602528"/>
      <w:r>
        <w:rPr>
          <w:rFonts w:hint="eastAsia"/>
        </w:rPr>
        <w:lastRenderedPageBreak/>
        <w:t>模組功能需求</w:t>
      </w:r>
      <w:bookmarkEnd w:id="13"/>
    </w:p>
    <w:p w14:paraId="4B70E790" w14:textId="77777777" w:rsidR="00AE190B" w:rsidRDefault="00AE190B" w:rsidP="00AE190B">
      <w:pPr>
        <w:autoSpaceDE w:val="0"/>
        <w:autoSpaceDN w:val="0"/>
        <w:adjustRightInd w:val="0"/>
        <w:rPr>
          <w:rFonts w:cs="Times New Roman"/>
          <w:color w:val="000000"/>
          <w:szCs w:val="24"/>
          <w:lang w:eastAsia="zh-TW"/>
        </w:rPr>
      </w:pPr>
      <w:r w:rsidRPr="00A07939">
        <w:rPr>
          <w:rFonts w:cs="Times New Roman" w:hint="eastAsia"/>
          <w:color w:val="000000"/>
          <w:szCs w:val="24"/>
          <w:lang w:eastAsia="zh-TW"/>
        </w:rPr>
        <w:t>此章節說明</w:t>
      </w:r>
      <w:r>
        <w:rPr>
          <w:rFonts w:cs="Times New Roman" w:hint="eastAsia"/>
          <w:color w:val="000000"/>
          <w:szCs w:val="24"/>
          <w:lang w:eastAsia="zh-TW"/>
        </w:rPr>
        <w:t>由S</w:t>
      </w:r>
      <w:r>
        <w:rPr>
          <w:rFonts w:cs="Times New Roman"/>
          <w:color w:val="000000"/>
          <w:szCs w:val="24"/>
          <w:lang w:eastAsia="zh-TW"/>
        </w:rPr>
        <w:t>WRM</w:t>
      </w:r>
      <w:r>
        <w:rPr>
          <w:rFonts w:cs="Times New Roman" w:hint="eastAsia"/>
          <w:color w:val="000000"/>
          <w:szCs w:val="24"/>
          <w:lang w:eastAsia="zh-TW"/>
        </w:rPr>
        <w:t>文件中所分析出用於</w:t>
      </w:r>
      <w:r w:rsidRPr="00A07939">
        <w:rPr>
          <w:rFonts w:cs="Times New Roman" w:hint="eastAsia"/>
          <w:color w:val="000000"/>
          <w:szCs w:val="24"/>
          <w:lang w:eastAsia="zh-TW"/>
        </w:rPr>
        <w:t>FPD模組的功能需求</w:t>
      </w:r>
    </w:p>
    <w:p w14:paraId="4570648A" w14:textId="77777777" w:rsidR="00AE190B" w:rsidRPr="005C6FA5" w:rsidRDefault="00AE190B" w:rsidP="00AE190B">
      <w:pPr>
        <w:pStyle w:val="20"/>
      </w:pPr>
      <w:bookmarkStart w:id="14" w:name="_Toc114602529"/>
      <w:r>
        <w:rPr>
          <w:rFonts w:hint="eastAsia"/>
        </w:rPr>
        <w:t>模組功能彙整</w:t>
      </w:r>
      <w:bookmarkEnd w:id="14"/>
    </w:p>
    <w:p w14:paraId="03CDEB30" w14:textId="77777777" w:rsidR="00AE190B" w:rsidRDefault="00AE190B" w:rsidP="00AE190B">
      <w:pPr>
        <w:autoSpaceDE w:val="0"/>
        <w:autoSpaceDN w:val="0"/>
        <w:adjustRightInd w:val="0"/>
        <w:rPr>
          <w:rFonts w:cs="Times New Roman"/>
          <w:color w:val="000000"/>
          <w:szCs w:val="24"/>
          <w:lang w:eastAsia="zh-TW"/>
        </w:rPr>
      </w:pPr>
    </w:p>
    <w:p w14:paraId="0DC436E1" w14:textId="28FF91B2" w:rsidR="00AE190B" w:rsidRDefault="00AE190B" w:rsidP="00AE190B">
      <w:pPr>
        <w:pStyle w:val="af3"/>
        <w:keepNext/>
      </w:pPr>
      <w:r>
        <w:t xml:space="preserve">Table </w:t>
      </w:r>
      <w:r>
        <w:fldChar w:fldCharType="begin"/>
      </w:r>
      <w:r>
        <w:instrText xml:space="preserve"> STYLEREF 1 \s </w:instrText>
      </w:r>
      <w:r>
        <w:fldChar w:fldCharType="separate"/>
      </w:r>
      <w:r w:rsidR="0045262B">
        <w:rPr>
          <w:noProof/>
        </w:rPr>
        <w:t>2</w:t>
      </w:r>
      <w:r>
        <w:fldChar w:fldCharType="end"/>
      </w:r>
      <w:r>
        <w:noBreakHyphen/>
      </w:r>
      <w:r>
        <w:fldChar w:fldCharType="begin"/>
      </w:r>
      <w:r>
        <w:instrText xml:space="preserve"> SEQ Table \* ARABIC \s 1 </w:instrText>
      </w:r>
      <w:r>
        <w:fldChar w:fldCharType="separate"/>
      </w:r>
      <w:r w:rsidR="0045262B">
        <w:rPr>
          <w:noProof/>
        </w:rPr>
        <w:t>1</w:t>
      </w:r>
      <w:r>
        <w:fldChar w:fldCharType="end"/>
      </w:r>
      <w:r>
        <w:rPr>
          <w:rFonts w:hint="eastAsia"/>
          <w:lang w:eastAsia="zh-TW"/>
        </w:rPr>
        <w:t xml:space="preserve"> </w:t>
      </w:r>
      <w:r w:rsidR="006B63F3">
        <w:rPr>
          <w:rFonts w:hint="eastAsia"/>
          <w:lang w:eastAsia="zh-TW"/>
        </w:rPr>
        <w:t>LIC</w:t>
      </w:r>
      <w:r>
        <w:rPr>
          <w:rFonts w:cs="Times New Roman" w:hint="eastAsia"/>
          <w:color w:val="000000"/>
          <w:szCs w:val="24"/>
          <w:lang w:eastAsia="zh-TW"/>
        </w:rPr>
        <w:t>功能需求表</w:t>
      </w:r>
    </w:p>
    <w:tbl>
      <w:tblPr>
        <w:tblStyle w:val="af9"/>
        <w:tblW w:w="10201" w:type="dxa"/>
        <w:jc w:val="center"/>
        <w:tblLook w:val="04A0" w:firstRow="1" w:lastRow="0" w:firstColumn="1" w:lastColumn="0" w:noHBand="0" w:noVBand="1"/>
      </w:tblPr>
      <w:tblGrid>
        <w:gridCol w:w="2298"/>
        <w:gridCol w:w="7903"/>
      </w:tblGrid>
      <w:tr w:rsidR="00AE190B" w14:paraId="2410DBE4" w14:textId="77777777" w:rsidTr="00466FA6">
        <w:trPr>
          <w:jc w:val="center"/>
        </w:trPr>
        <w:tc>
          <w:tcPr>
            <w:tcW w:w="2298" w:type="dxa"/>
            <w:shd w:val="clear" w:color="auto" w:fill="D9D9D9" w:themeFill="background1" w:themeFillShade="D9"/>
          </w:tcPr>
          <w:p w14:paraId="3B7A102F" w14:textId="77777777" w:rsidR="00AE190B" w:rsidRDefault="00AE190B" w:rsidP="00466FA6">
            <w:pPr>
              <w:jc w:val="center"/>
              <w:rPr>
                <w:rFonts w:cs="Times New Roman"/>
                <w:color w:val="000000"/>
                <w:szCs w:val="24"/>
                <w:lang w:eastAsia="zh-TW"/>
              </w:rPr>
            </w:pPr>
            <w:r>
              <w:rPr>
                <w:rFonts w:cs="Times New Roman" w:hint="eastAsia"/>
                <w:color w:val="000000"/>
                <w:szCs w:val="24"/>
                <w:lang w:eastAsia="zh-TW"/>
              </w:rPr>
              <w:t>S</w:t>
            </w:r>
            <w:r>
              <w:rPr>
                <w:rFonts w:cs="Times New Roman"/>
                <w:color w:val="000000"/>
                <w:szCs w:val="24"/>
                <w:lang w:eastAsia="zh-TW"/>
              </w:rPr>
              <w:t>WRM</w:t>
            </w:r>
            <w:r>
              <w:rPr>
                <w:rFonts w:cs="Times New Roman" w:hint="eastAsia"/>
                <w:color w:val="000000"/>
                <w:szCs w:val="24"/>
                <w:lang w:eastAsia="zh-TW"/>
              </w:rPr>
              <w:t>編號</w:t>
            </w:r>
          </w:p>
        </w:tc>
        <w:tc>
          <w:tcPr>
            <w:tcW w:w="7903" w:type="dxa"/>
            <w:shd w:val="clear" w:color="auto" w:fill="D9D9D9" w:themeFill="background1" w:themeFillShade="D9"/>
          </w:tcPr>
          <w:p w14:paraId="54CBA8A0" w14:textId="77777777" w:rsidR="00AE190B" w:rsidRDefault="00AE190B" w:rsidP="00466FA6">
            <w:pPr>
              <w:jc w:val="center"/>
              <w:rPr>
                <w:rFonts w:cs="Times New Roman"/>
                <w:color w:val="000000"/>
                <w:szCs w:val="24"/>
                <w:lang w:eastAsia="zh-TW"/>
              </w:rPr>
            </w:pPr>
            <w:r>
              <w:rPr>
                <w:rFonts w:cs="Times New Roman" w:hint="eastAsia"/>
                <w:color w:val="000000"/>
                <w:szCs w:val="24"/>
                <w:lang w:eastAsia="zh-TW"/>
              </w:rPr>
              <w:t>需求描述</w:t>
            </w:r>
          </w:p>
        </w:tc>
      </w:tr>
      <w:tr w:rsidR="00AE190B" w14:paraId="13A32F3A" w14:textId="77777777" w:rsidTr="00466FA6">
        <w:trPr>
          <w:jc w:val="center"/>
        </w:trPr>
        <w:tc>
          <w:tcPr>
            <w:tcW w:w="2298" w:type="dxa"/>
            <w:vAlign w:val="center"/>
          </w:tcPr>
          <w:p w14:paraId="35D08488" w14:textId="5D133F42"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001</w:t>
            </w:r>
          </w:p>
        </w:tc>
        <w:tc>
          <w:tcPr>
            <w:tcW w:w="7903" w:type="dxa"/>
          </w:tcPr>
          <w:p w14:paraId="1B7932EB" w14:textId="77777777" w:rsidR="00AE190B" w:rsidRDefault="00AE190B" w:rsidP="00466FA6">
            <w:pPr>
              <w:rPr>
                <w:rFonts w:cs="Times New Roman"/>
                <w:color w:val="000000"/>
                <w:szCs w:val="24"/>
                <w:lang w:eastAsia="zh-TW"/>
              </w:rPr>
            </w:pPr>
            <w:r w:rsidRPr="00F42C98">
              <w:rPr>
                <w:rFonts w:hint="eastAsia"/>
                <w:lang w:eastAsia="zh-TW"/>
              </w:rPr>
              <w:t>需要依照左右車道線</w:t>
            </w:r>
            <w:r>
              <w:rPr>
                <w:rFonts w:hint="eastAsia"/>
                <w:lang w:eastAsia="zh-TW"/>
              </w:rPr>
              <w:t>品質</w:t>
            </w:r>
            <w:r w:rsidRPr="00F42C98">
              <w:rPr>
                <w:rFonts w:hint="eastAsia"/>
                <w:lang w:eastAsia="zh-TW"/>
              </w:rPr>
              <w:t>判斷目前左右車道線資訊是否有效。</w:t>
            </w:r>
          </w:p>
        </w:tc>
      </w:tr>
      <w:tr w:rsidR="00AE190B" w14:paraId="046F734B" w14:textId="77777777" w:rsidTr="00466FA6">
        <w:trPr>
          <w:jc w:val="center"/>
        </w:trPr>
        <w:tc>
          <w:tcPr>
            <w:tcW w:w="2298" w:type="dxa"/>
            <w:vAlign w:val="center"/>
          </w:tcPr>
          <w:p w14:paraId="76576CFA" w14:textId="5FE862B2"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2</w:t>
            </w:r>
          </w:p>
        </w:tc>
        <w:tc>
          <w:tcPr>
            <w:tcW w:w="7903" w:type="dxa"/>
          </w:tcPr>
          <w:p w14:paraId="12FCB9C5" w14:textId="77777777" w:rsidR="00AE190B" w:rsidRDefault="00AE190B" w:rsidP="00466FA6">
            <w:pPr>
              <w:rPr>
                <w:rFonts w:cs="Times New Roman"/>
                <w:color w:val="000000"/>
                <w:szCs w:val="24"/>
                <w:lang w:eastAsia="zh-TW"/>
              </w:rPr>
            </w:pPr>
            <w:r w:rsidRPr="00F42C98">
              <w:rPr>
                <w:rFonts w:hint="eastAsia"/>
                <w:lang w:eastAsia="zh-TW"/>
              </w:rPr>
              <w:t>當收到車道線資訊為無效，且距離小於一門檻值時，需要可以依照之前車道線資訊估計車輛距離左右車道線係數。</w:t>
            </w:r>
          </w:p>
        </w:tc>
      </w:tr>
      <w:tr w:rsidR="00AE190B" w14:paraId="1841E803" w14:textId="77777777" w:rsidTr="00466FA6">
        <w:trPr>
          <w:jc w:val="center"/>
        </w:trPr>
        <w:tc>
          <w:tcPr>
            <w:tcW w:w="2298" w:type="dxa"/>
            <w:vAlign w:val="center"/>
          </w:tcPr>
          <w:p w14:paraId="42A6A49E" w14:textId="711F1ED0"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3</w:t>
            </w:r>
          </w:p>
        </w:tc>
        <w:tc>
          <w:tcPr>
            <w:tcW w:w="7903" w:type="dxa"/>
          </w:tcPr>
          <w:p w14:paraId="0E0606DC" w14:textId="77777777" w:rsidR="00AE190B" w:rsidRPr="00F42C98" w:rsidRDefault="00AE190B" w:rsidP="00466FA6">
            <w:pPr>
              <w:rPr>
                <w:lang w:eastAsia="zh-TW"/>
              </w:rPr>
            </w:pPr>
            <w:r w:rsidRPr="00F42C98">
              <w:rPr>
                <w:rFonts w:hint="eastAsia"/>
                <w:lang w:eastAsia="zh-TW"/>
              </w:rPr>
              <w:t>當輸出車道線資訊有任一邊無效時，且距離小於一門檻值，該模組需依照另一邊車道線資訊</w:t>
            </w:r>
            <w:r>
              <w:rPr>
                <w:rFonts w:hint="eastAsia"/>
                <w:lang w:eastAsia="zh-TW"/>
              </w:rPr>
              <w:t>與車道寬度</w:t>
            </w:r>
            <w:r w:rsidRPr="00F42C98">
              <w:rPr>
                <w:rFonts w:hint="eastAsia"/>
                <w:lang w:eastAsia="zh-TW"/>
              </w:rPr>
              <w:t>估計車道</w:t>
            </w:r>
            <w:r>
              <w:rPr>
                <w:rFonts w:hint="eastAsia"/>
                <w:lang w:eastAsia="zh-TW"/>
              </w:rPr>
              <w:t>中心</w:t>
            </w:r>
            <w:r w:rsidRPr="00F42C98">
              <w:rPr>
                <w:rFonts w:hint="eastAsia"/>
                <w:lang w:eastAsia="zh-TW"/>
              </w:rPr>
              <w:t>線係數。</w:t>
            </w:r>
          </w:p>
        </w:tc>
      </w:tr>
      <w:tr w:rsidR="00AE190B" w14:paraId="3B814222" w14:textId="77777777" w:rsidTr="00466FA6">
        <w:trPr>
          <w:jc w:val="center"/>
        </w:trPr>
        <w:tc>
          <w:tcPr>
            <w:tcW w:w="2298" w:type="dxa"/>
          </w:tcPr>
          <w:p w14:paraId="336E7682" w14:textId="3829DDEA"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4</w:t>
            </w:r>
          </w:p>
        </w:tc>
        <w:tc>
          <w:tcPr>
            <w:tcW w:w="7903" w:type="dxa"/>
          </w:tcPr>
          <w:p w14:paraId="2FC534A4" w14:textId="77777777" w:rsidR="00AE190B" w:rsidRPr="00F42C98" w:rsidRDefault="00AE190B" w:rsidP="00466FA6">
            <w:pPr>
              <w:rPr>
                <w:lang w:eastAsia="zh-TW"/>
              </w:rPr>
            </w:pPr>
            <w:r w:rsidRPr="003465B0">
              <w:rPr>
                <w:rFonts w:hint="eastAsia"/>
                <w:lang w:eastAsia="zh-TW"/>
              </w:rPr>
              <w:t>依據</w:t>
            </w:r>
            <w:r w:rsidRPr="00C72B14">
              <w:rPr>
                <w:rFonts w:hint="eastAsia"/>
                <w:lang w:eastAsia="zh-TW"/>
              </w:rPr>
              <w:t>車身側向速度</w:t>
            </w:r>
            <w:r>
              <w:rPr>
                <w:rFonts w:hint="eastAsia"/>
                <w:lang w:eastAsia="zh-TW"/>
              </w:rPr>
              <w:t>計算跨越車道線時間TLC。</w:t>
            </w:r>
          </w:p>
        </w:tc>
      </w:tr>
      <w:tr w:rsidR="00AE190B" w14:paraId="05B08154" w14:textId="77777777" w:rsidTr="00466FA6">
        <w:trPr>
          <w:jc w:val="center"/>
        </w:trPr>
        <w:tc>
          <w:tcPr>
            <w:tcW w:w="2298" w:type="dxa"/>
          </w:tcPr>
          <w:p w14:paraId="68D2E1EC" w14:textId="1B2CED23"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5</w:t>
            </w:r>
          </w:p>
        </w:tc>
        <w:tc>
          <w:tcPr>
            <w:tcW w:w="7903" w:type="dxa"/>
          </w:tcPr>
          <w:p w14:paraId="7D321730" w14:textId="77777777" w:rsidR="00AE190B" w:rsidRPr="00F42C98" w:rsidRDefault="00AE190B" w:rsidP="00466FA6">
            <w:pPr>
              <w:rPr>
                <w:lang w:eastAsia="zh-TW"/>
              </w:rPr>
            </w:pPr>
            <w:r w:rsidRPr="003465B0">
              <w:rPr>
                <w:rFonts w:hint="eastAsia"/>
                <w:lang w:eastAsia="zh-TW"/>
              </w:rPr>
              <w:t>依據</w:t>
            </w:r>
            <w:r>
              <w:rPr>
                <w:rFonts w:hint="eastAsia"/>
                <w:lang w:eastAsia="zh-TW"/>
              </w:rPr>
              <w:t>左</w:t>
            </w:r>
            <w:r w:rsidRPr="00C266BC">
              <w:rPr>
                <w:rFonts w:hint="eastAsia"/>
                <w:lang w:val="en-US" w:eastAsia="zh-TW"/>
              </w:rPr>
              <w:t>右車道斜率偏差</w:t>
            </w:r>
            <w:r>
              <w:rPr>
                <w:rFonts w:hint="eastAsia"/>
                <w:lang w:val="en-US" w:eastAsia="zh-TW"/>
              </w:rPr>
              <w:t>量更新</w:t>
            </w:r>
            <w:r>
              <w:rPr>
                <w:rFonts w:hint="eastAsia"/>
                <w:lang w:eastAsia="zh-TW"/>
              </w:rPr>
              <w:t>左</w:t>
            </w:r>
            <w:r w:rsidRPr="00C266BC">
              <w:rPr>
                <w:rFonts w:hint="eastAsia"/>
                <w:lang w:val="en-US" w:eastAsia="zh-TW"/>
              </w:rPr>
              <w:t>右車道斜率</w:t>
            </w:r>
            <w:r>
              <w:rPr>
                <w:rFonts w:hint="eastAsia"/>
                <w:lang w:val="en-US" w:eastAsia="zh-TW"/>
              </w:rPr>
              <w:t>。</w:t>
            </w:r>
          </w:p>
        </w:tc>
      </w:tr>
      <w:tr w:rsidR="00AE190B" w14:paraId="09A8CC30" w14:textId="77777777" w:rsidTr="00466FA6">
        <w:trPr>
          <w:jc w:val="center"/>
        </w:trPr>
        <w:tc>
          <w:tcPr>
            <w:tcW w:w="2298" w:type="dxa"/>
          </w:tcPr>
          <w:p w14:paraId="5F5E34C7" w14:textId="4AA3C81D" w:rsidR="00AE190B" w:rsidRDefault="008A5FA4" w:rsidP="00466FA6">
            <w:pPr>
              <w:jc w:val="center"/>
              <w:rPr>
                <w:rFonts w:cs="Times New Roman"/>
                <w:color w:val="000000"/>
                <w:szCs w:val="24"/>
                <w:lang w:eastAsia="zh-TW"/>
              </w:rPr>
            </w:pPr>
            <w:r>
              <w:rPr>
                <w:rFonts w:hint="eastAsia"/>
                <w:lang w:eastAsia="zh-TW"/>
              </w:rPr>
              <w:t>LIC</w:t>
            </w:r>
            <w:r w:rsidR="00AE190B" w:rsidRPr="003465B0">
              <w:rPr>
                <w:lang w:eastAsia="zh-TW"/>
              </w:rPr>
              <w:t>_SWRM_</w:t>
            </w:r>
            <w:r w:rsidR="00AE190B">
              <w:rPr>
                <w:lang w:eastAsia="zh-TW"/>
              </w:rPr>
              <w:t>00</w:t>
            </w:r>
            <w:r w:rsidR="00AE190B">
              <w:rPr>
                <w:rFonts w:hint="eastAsia"/>
                <w:lang w:eastAsia="zh-TW"/>
              </w:rPr>
              <w:t>6</w:t>
            </w:r>
          </w:p>
        </w:tc>
        <w:tc>
          <w:tcPr>
            <w:tcW w:w="7903" w:type="dxa"/>
          </w:tcPr>
          <w:p w14:paraId="3C1B9826" w14:textId="51B0F279" w:rsidR="00AE190B" w:rsidRPr="002C6A48" w:rsidRDefault="00AE190B" w:rsidP="00466FA6">
            <w:pPr>
              <w:rPr>
                <w:lang w:val="en-US" w:eastAsia="zh-TW"/>
              </w:rPr>
            </w:pPr>
            <w:r w:rsidRPr="003465B0">
              <w:rPr>
                <w:rFonts w:hint="eastAsia"/>
                <w:lang w:eastAsia="zh-TW"/>
              </w:rPr>
              <w:t>依據</w:t>
            </w:r>
            <w:r w:rsidR="006B63F3">
              <w:rPr>
                <w:rFonts w:hint="eastAsia"/>
                <w:lang w:eastAsia="zh-TW"/>
              </w:rPr>
              <w:t>INP</w:t>
            </w:r>
            <w:r w:rsidRPr="003465B0">
              <w:rPr>
                <w:rFonts w:hint="eastAsia"/>
                <w:lang w:eastAsia="zh-TW"/>
              </w:rPr>
              <w:t>模組</w:t>
            </w:r>
            <w:r>
              <w:rPr>
                <w:rFonts w:hint="eastAsia"/>
                <w:lang w:eastAsia="zh-TW"/>
              </w:rPr>
              <w:t>資訊與車速計算</w:t>
            </w:r>
            <w:r w:rsidRPr="00260716">
              <w:rPr>
                <w:rFonts w:hint="eastAsia"/>
                <w:lang w:val="en-US" w:eastAsia="zh-TW"/>
              </w:rPr>
              <w:t>左右殘餘車道時間車距</w:t>
            </w:r>
            <w:r>
              <w:rPr>
                <w:rFonts w:hint="eastAsia"/>
                <w:lang w:val="en-US" w:eastAsia="zh-TW"/>
              </w:rPr>
              <w:t>。</w:t>
            </w:r>
          </w:p>
        </w:tc>
      </w:tr>
      <w:tr w:rsidR="00AE190B" w14:paraId="544CACF0" w14:textId="77777777" w:rsidTr="00466FA6">
        <w:trPr>
          <w:jc w:val="center"/>
        </w:trPr>
        <w:tc>
          <w:tcPr>
            <w:tcW w:w="2298" w:type="dxa"/>
          </w:tcPr>
          <w:p w14:paraId="2BAE13DF" w14:textId="65EADA2C" w:rsidR="00AE190B" w:rsidRDefault="008A5FA4" w:rsidP="00466FA6">
            <w:pPr>
              <w:jc w:val="center"/>
              <w:rPr>
                <w:lang w:eastAsia="zh-TW"/>
              </w:rPr>
            </w:pPr>
            <w:r>
              <w:rPr>
                <w:rFonts w:hint="eastAsia"/>
                <w:lang w:eastAsia="zh-TW"/>
              </w:rPr>
              <w:t>LIC</w:t>
            </w:r>
            <w:r w:rsidR="00AE190B" w:rsidRPr="003465B0">
              <w:rPr>
                <w:lang w:eastAsia="zh-TW"/>
              </w:rPr>
              <w:t>_SWRM_</w:t>
            </w:r>
            <w:r w:rsidR="00AE190B">
              <w:rPr>
                <w:lang w:eastAsia="zh-TW"/>
              </w:rPr>
              <w:t>00</w:t>
            </w:r>
            <w:r>
              <w:rPr>
                <w:rFonts w:hint="eastAsia"/>
                <w:lang w:eastAsia="zh-TW"/>
              </w:rPr>
              <w:t>7</w:t>
            </w:r>
          </w:p>
        </w:tc>
        <w:tc>
          <w:tcPr>
            <w:tcW w:w="7903" w:type="dxa"/>
          </w:tcPr>
          <w:p w14:paraId="503D21F6" w14:textId="77777777" w:rsidR="00AE190B" w:rsidRPr="001B3B53" w:rsidRDefault="00AE190B" w:rsidP="00466FA6">
            <w:pPr>
              <w:rPr>
                <w:lang w:val="en-US" w:eastAsia="zh-TW"/>
              </w:rPr>
            </w:pPr>
            <w:r>
              <w:rPr>
                <w:rFonts w:hint="eastAsia"/>
                <w:lang w:eastAsia="zh-TW"/>
              </w:rPr>
              <w:t>需要</w:t>
            </w:r>
            <w:r w:rsidRPr="003465B0">
              <w:rPr>
                <w:rFonts w:hint="eastAsia"/>
                <w:lang w:eastAsia="zh-TW"/>
              </w:rPr>
              <w:t>依</w:t>
            </w:r>
            <w:r>
              <w:rPr>
                <w:rFonts w:hint="eastAsia"/>
                <w:lang w:eastAsia="zh-TW"/>
              </w:rPr>
              <w:t>照</w:t>
            </w:r>
            <w:r w:rsidRPr="00AD03BB">
              <w:rPr>
                <w:rFonts w:hint="eastAsia"/>
                <w:lang w:eastAsia="zh-TW"/>
              </w:rPr>
              <w:t>左右車道線有效訊號</w:t>
            </w:r>
            <w:r>
              <w:rPr>
                <w:rFonts w:hint="eastAsia"/>
                <w:lang w:eastAsia="zh-TW"/>
              </w:rPr>
              <w:t>判斷</w:t>
            </w:r>
            <w:r w:rsidRPr="00AD03BB">
              <w:rPr>
                <w:rFonts w:hint="eastAsia"/>
                <w:lang w:eastAsia="zh-TW"/>
              </w:rPr>
              <w:t>車道線無效旗標</w:t>
            </w:r>
            <w:r>
              <w:rPr>
                <w:rFonts w:hint="eastAsia"/>
                <w:lang w:val="en-US" w:eastAsia="zh-TW"/>
              </w:rPr>
              <w:t>。</w:t>
            </w:r>
          </w:p>
        </w:tc>
      </w:tr>
      <w:tr w:rsidR="00AE190B" w14:paraId="2C3AC4F8" w14:textId="77777777" w:rsidTr="00466FA6">
        <w:trPr>
          <w:jc w:val="center"/>
        </w:trPr>
        <w:tc>
          <w:tcPr>
            <w:tcW w:w="2298" w:type="dxa"/>
          </w:tcPr>
          <w:p w14:paraId="1C935379" w14:textId="63E6557A" w:rsidR="00AE190B" w:rsidRDefault="008A5FA4" w:rsidP="00466FA6">
            <w:pPr>
              <w:jc w:val="center"/>
              <w:rPr>
                <w:lang w:eastAsia="zh-TW"/>
              </w:rPr>
            </w:pPr>
            <w:r>
              <w:rPr>
                <w:rFonts w:hint="eastAsia"/>
                <w:lang w:eastAsia="zh-TW"/>
              </w:rPr>
              <w:t>LIC</w:t>
            </w:r>
            <w:r w:rsidR="00AE190B" w:rsidRPr="00A67982">
              <w:rPr>
                <w:lang w:eastAsia="zh-TW"/>
              </w:rPr>
              <w:t>_SWRM_00</w:t>
            </w:r>
            <w:r>
              <w:rPr>
                <w:rFonts w:hint="eastAsia"/>
                <w:lang w:eastAsia="zh-TW"/>
              </w:rPr>
              <w:t>8</w:t>
            </w:r>
          </w:p>
        </w:tc>
        <w:tc>
          <w:tcPr>
            <w:tcW w:w="7903" w:type="dxa"/>
          </w:tcPr>
          <w:p w14:paraId="5AF60C17" w14:textId="77777777" w:rsidR="00AE190B" w:rsidRPr="00260716" w:rsidRDefault="00AE190B" w:rsidP="00466FA6">
            <w:pPr>
              <w:rPr>
                <w:lang w:val="en-US" w:eastAsia="zh-TW"/>
              </w:rPr>
            </w:pPr>
            <w:r w:rsidRPr="0037491E">
              <w:rPr>
                <w:rFonts w:hint="eastAsia"/>
                <w:lang w:eastAsia="zh-TW"/>
              </w:rPr>
              <w:t>需要依照</w:t>
            </w:r>
            <w:r w:rsidRPr="00AD03BB">
              <w:rPr>
                <w:rFonts w:hint="eastAsia"/>
                <w:lang w:eastAsia="zh-TW"/>
              </w:rPr>
              <w:t>左右車道線</w:t>
            </w:r>
            <w:r>
              <w:rPr>
                <w:rFonts w:hint="eastAsia"/>
                <w:lang w:eastAsia="zh-TW"/>
              </w:rPr>
              <w:t>曲率半徑判斷</w:t>
            </w:r>
            <w:r w:rsidRPr="004A67FA">
              <w:rPr>
                <w:rFonts w:hint="eastAsia"/>
                <w:lang w:val="en-US" w:eastAsia="zh-TW"/>
              </w:rPr>
              <w:t>曲率</w:t>
            </w:r>
            <w:r>
              <w:rPr>
                <w:rFonts w:hint="eastAsia"/>
                <w:lang w:val="en-US" w:eastAsia="zh-TW"/>
              </w:rPr>
              <w:t>作動</w:t>
            </w:r>
            <w:r w:rsidRPr="004A67FA">
              <w:rPr>
                <w:rFonts w:hint="eastAsia"/>
                <w:lang w:val="en-US" w:eastAsia="zh-TW"/>
              </w:rPr>
              <w:t>旗標</w:t>
            </w:r>
            <w:r>
              <w:rPr>
                <w:rFonts w:hint="eastAsia"/>
                <w:lang w:val="en-US" w:eastAsia="zh-TW"/>
              </w:rPr>
              <w:t>。</w:t>
            </w:r>
          </w:p>
        </w:tc>
      </w:tr>
      <w:tr w:rsidR="00AE190B" w14:paraId="7267E270" w14:textId="77777777" w:rsidTr="00466FA6">
        <w:trPr>
          <w:jc w:val="center"/>
        </w:trPr>
        <w:tc>
          <w:tcPr>
            <w:tcW w:w="2298" w:type="dxa"/>
          </w:tcPr>
          <w:p w14:paraId="65A3262C" w14:textId="7CF982B3" w:rsidR="00AE190B" w:rsidRDefault="008A5FA4" w:rsidP="00466FA6">
            <w:pPr>
              <w:jc w:val="center"/>
              <w:rPr>
                <w:lang w:eastAsia="zh-TW"/>
              </w:rPr>
            </w:pPr>
            <w:r>
              <w:rPr>
                <w:rFonts w:hint="eastAsia"/>
                <w:lang w:eastAsia="zh-TW"/>
              </w:rPr>
              <w:t>LIC</w:t>
            </w:r>
            <w:r w:rsidR="00AE190B" w:rsidRPr="00A67982">
              <w:rPr>
                <w:lang w:eastAsia="zh-TW"/>
              </w:rPr>
              <w:t>_SWRM_00</w:t>
            </w:r>
            <w:r>
              <w:rPr>
                <w:rFonts w:hint="eastAsia"/>
                <w:lang w:eastAsia="zh-TW"/>
              </w:rPr>
              <w:t>9</w:t>
            </w:r>
          </w:p>
        </w:tc>
        <w:tc>
          <w:tcPr>
            <w:tcW w:w="7903" w:type="dxa"/>
          </w:tcPr>
          <w:p w14:paraId="3EFC5C26" w14:textId="77777777" w:rsidR="00AE190B" w:rsidRPr="003465B0" w:rsidRDefault="00AE190B" w:rsidP="00466FA6">
            <w:pPr>
              <w:rPr>
                <w:lang w:eastAsia="zh-TW"/>
              </w:rPr>
            </w:pPr>
            <w:r w:rsidRPr="0037491E">
              <w:rPr>
                <w:rFonts w:hint="eastAsia"/>
                <w:lang w:eastAsia="zh-TW"/>
              </w:rPr>
              <w:t>需要依照</w:t>
            </w:r>
            <w:r>
              <w:rPr>
                <w:rFonts w:hint="eastAsia"/>
                <w:lang w:val="en-US" w:eastAsia="zh-TW"/>
              </w:rPr>
              <w:t>左右車道線C0</w:t>
            </w:r>
            <w:r>
              <w:rPr>
                <w:rFonts w:hint="eastAsia"/>
                <w:lang w:eastAsia="zh-TW"/>
              </w:rPr>
              <w:t>判斷</w:t>
            </w:r>
            <w:r w:rsidRPr="004A67FA">
              <w:rPr>
                <w:rFonts w:hint="eastAsia"/>
                <w:lang w:val="en-US" w:eastAsia="zh-TW"/>
              </w:rPr>
              <w:t>車道線寬度</w:t>
            </w:r>
            <w:r>
              <w:rPr>
                <w:rFonts w:hint="eastAsia"/>
                <w:lang w:val="en-US" w:eastAsia="zh-TW"/>
              </w:rPr>
              <w:t>作動</w:t>
            </w:r>
            <w:r w:rsidRPr="004A67FA">
              <w:rPr>
                <w:rFonts w:hint="eastAsia"/>
                <w:lang w:val="en-US" w:eastAsia="zh-TW"/>
              </w:rPr>
              <w:t>旗標</w:t>
            </w:r>
            <w:r w:rsidRPr="0037491E">
              <w:rPr>
                <w:rFonts w:hint="eastAsia"/>
                <w:lang w:val="en-US" w:eastAsia="zh-TW"/>
              </w:rPr>
              <w:t>。</w:t>
            </w:r>
          </w:p>
        </w:tc>
      </w:tr>
      <w:tr w:rsidR="00AE190B" w14:paraId="7F53304F" w14:textId="77777777" w:rsidTr="00466FA6">
        <w:trPr>
          <w:jc w:val="center"/>
        </w:trPr>
        <w:tc>
          <w:tcPr>
            <w:tcW w:w="2298" w:type="dxa"/>
          </w:tcPr>
          <w:p w14:paraId="1666CB37" w14:textId="36855BFF" w:rsidR="00AE190B" w:rsidRDefault="008A5FA4" w:rsidP="00466FA6">
            <w:pPr>
              <w:jc w:val="center"/>
              <w:rPr>
                <w:lang w:eastAsia="zh-TW"/>
              </w:rPr>
            </w:pPr>
            <w:r>
              <w:rPr>
                <w:rFonts w:hint="eastAsia"/>
                <w:lang w:eastAsia="zh-TW"/>
              </w:rPr>
              <w:t>LIC</w:t>
            </w:r>
            <w:r w:rsidR="00AE190B" w:rsidRPr="00A67982">
              <w:rPr>
                <w:lang w:eastAsia="zh-TW"/>
              </w:rPr>
              <w:t>_SWRM_0</w:t>
            </w:r>
            <w:r>
              <w:rPr>
                <w:rFonts w:hint="eastAsia"/>
                <w:lang w:eastAsia="zh-TW"/>
              </w:rPr>
              <w:t>10</w:t>
            </w:r>
          </w:p>
        </w:tc>
        <w:tc>
          <w:tcPr>
            <w:tcW w:w="7903" w:type="dxa"/>
          </w:tcPr>
          <w:p w14:paraId="008EBF72" w14:textId="77777777" w:rsidR="00AE190B" w:rsidRPr="003465B0" w:rsidRDefault="00AE190B" w:rsidP="00466FA6">
            <w:pPr>
              <w:rPr>
                <w:lang w:eastAsia="zh-TW"/>
              </w:rPr>
            </w:pPr>
            <w:r w:rsidRPr="0037491E">
              <w:rPr>
                <w:rFonts w:hint="eastAsia"/>
                <w:lang w:eastAsia="zh-TW"/>
              </w:rPr>
              <w:t>需要依照</w:t>
            </w:r>
            <w:r>
              <w:rPr>
                <w:rFonts w:hint="eastAsia"/>
                <w:lang w:val="en-US" w:eastAsia="zh-TW"/>
              </w:rPr>
              <w:t>左右車道線C1</w:t>
            </w:r>
            <w:r>
              <w:rPr>
                <w:rFonts w:hint="eastAsia"/>
                <w:lang w:eastAsia="zh-TW"/>
              </w:rPr>
              <w:t>判斷</w:t>
            </w:r>
            <w:r w:rsidRPr="004A67FA">
              <w:rPr>
                <w:rFonts w:hint="eastAsia"/>
                <w:lang w:val="en-US" w:eastAsia="zh-TW"/>
              </w:rPr>
              <w:t>航</w:t>
            </w:r>
            <w:r>
              <w:rPr>
                <w:rFonts w:hint="eastAsia"/>
                <w:lang w:val="en-US" w:eastAsia="zh-TW"/>
              </w:rPr>
              <w:t>向</w:t>
            </w:r>
            <w:r w:rsidRPr="004A67FA">
              <w:rPr>
                <w:rFonts w:hint="eastAsia"/>
                <w:lang w:val="en-US" w:eastAsia="zh-TW"/>
              </w:rPr>
              <w:t>角</w:t>
            </w:r>
            <w:r>
              <w:rPr>
                <w:rFonts w:hint="eastAsia"/>
                <w:lang w:val="en-US" w:eastAsia="zh-TW"/>
              </w:rPr>
              <w:t>作動</w:t>
            </w:r>
            <w:r w:rsidRPr="004A67FA">
              <w:rPr>
                <w:rFonts w:hint="eastAsia"/>
                <w:lang w:val="en-US" w:eastAsia="zh-TW"/>
              </w:rPr>
              <w:t>旗標</w:t>
            </w:r>
            <w:r w:rsidRPr="0037491E">
              <w:rPr>
                <w:rFonts w:hint="eastAsia"/>
                <w:lang w:val="en-US" w:eastAsia="zh-TW"/>
              </w:rPr>
              <w:t>。</w:t>
            </w:r>
          </w:p>
        </w:tc>
      </w:tr>
      <w:tr w:rsidR="00AE190B" w14:paraId="6E573EF8" w14:textId="77777777" w:rsidTr="00466FA6">
        <w:trPr>
          <w:jc w:val="center"/>
        </w:trPr>
        <w:tc>
          <w:tcPr>
            <w:tcW w:w="2298" w:type="dxa"/>
          </w:tcPr>
          <w:p w14:paraId="357133DF" w14:textId="73790FC8" w:rsidR="00AE190B" w:rsidRDefault="008A5FA4" w:rsidP="00466FA6">
            <w:pPr>
              <w:jc w:val="center"/>
              <w:rPr>
                <w:lang w:eastAsia="zh-TW"/>
              </w:rPr>
            </w:pPr>
            <w:r>
              <w:rPr>
                <w:rFonts w:hint="eastAsia"/>
                <w:lang w:eastAsia="zh-TW"/>
              </w:rPr>
              <w:t>LIC</w:t>
            </w:r>
            <w:r w:rsidR="00AE190B" w:rsidRPr="00A67982">
              <w:rPr>
                <w:lang w:eastAsia="zh-TW"/>
              </w:rPr>
              <w:t>_SWRM_0</w:t>
            </w:r>
            <w:r>
              <w:rPr>
                <w:rFonts w:hint="eastAsia"/>
                <w:lang w:eastAsia="zh-TW"/>
              </w:rPr>
              <w:t>11</w:t>
            </w:r>
          </w:p>
        </w:tc>
        <w:tc>
          <w:tcPr>
            <w:tcW w:w="7903" w:type="dxa"/>
          </w:tcPr>
          <w:p w14:paraId="52DFCA0D" w14:textId="77777777" w:rsidR="00AE190B" w:rsidRPr="003465B0" w:rsidRDefault="00AE190B" w:rsidP="00466FA6">
            <w:pPr>
              <w:rPr>
                <w:lang w:eastAsia="zh-TW"/>
              </w:rPr>
            </w:pPr>
            <w:r w:rsidRPr="0037491E">
              <w:rPr>
                <w:rFonts w:hint="eastAsia"/>
                <w:lang w:eastAsia="zh-TW"/>
              </w:rPr>
              <w:t>需要</w:t>
            </w:r>
            <w:r w:rsidRPr="00AD03BB">
              <w:rPr>
                <w:rFonts w:hint="eastAsia"/>
                <w:lang w:eastAsia="zh-TW"/>
              </w:rPr>
              <w:t>車道線</w:t>
            </w:r>
            <w:r>
              <w:rPr>
                <w:rFonts w:hint="eastAsia"/>
                <w:lang w:eastAsia="zh-TW"/>
              </w:rPr>
              <w:t>曲率半徑判斷</w:t>
            </w:r>
            <w:r w:rsidRPr="004A67FA">
              <w:rPr>
                <w:rFonts w:hint="eastAsia"/>
                <w:lang w:val="en-US" w:eastAsia="zh-TW"/>
              </w:rPr>
              <w:t>曲率</w:t>
            </w:r>
            <w:r w:rsidRPr="004A67FA">
              <w:rPr>
                <w:lang w:val="en-US" w:eastAsia="zh-TW"/>
              </w:rPr>
              <w:t>disable</w:t>
            </w:r>
            <w:r>
              <w:rPr>
                <w:rFonts w:hint="eastAsia"/>
                <w:lang w:val="en-US" w:eastAsia="zh-TW"/>
              </w:rPr>
              <w:t>警示旗標與</w:t>
            </w:r>
            <w:r w:rsidRPr="004A67FA">
              <w:rPr>
                <w:rFonts w:hint="eastAsia"/>
                <w:lang w:val="en-US" w:eastAsia="zh-TW"/>
              </w:rPr>
              <w:t>曲率</w:t>
            </w:r>
            <w:r w:rsidRPr="004A67FA">
              <w:rPr>
                <w:lang w:val="en-US" w:eastAsia="zh-TW"/>
              </w:rPr>
              <w:t>disable</w:t>
            </w:r>
            <w:r>
              <w:rPr>
                <w:rFonts w:hint="eastAsia"/>
                <w:lang w:val="en-US" w:eastAsia="zh-TW"/>
              </w:rPr>
              <w:t>旗標</w:t>
            </w:r>
            <w:r w:rsidRPr="0037491E">
              <w:rPr>
                <w:rFonts w:hint="eastAsia"/>
                <w:lang w:val="en-US" w:eastAsia="zh-TW"/>
              </w:rPr>
              <w:t>。</w:t>
            </w:r>
          </w:p>
        </w:tc>
      </w:tr>
      <w:tr w:rsidR="00AE190B" w14:paraId="0D3D20B1" w14:textId="77777777" w:rsidTr="00466FA6">
        <w:trPr>
          <w:jc w:val="center"/>
        </w:trPr>
        <w:tc>
          <w:tcPr>
            <w:tcW w:w="2298" w:type="dxa"/>
          </w:tcPr>
          <w:p w14:paraId="24179FAA" w14:textId="78F57A5C" w:rsidR="00AE190B" w:rsidRDefault="008A5FA4" w:rsidP="00466FA6">
            <w:pPr>
              <w:jc w:val="center"/>
              <w:rPr>
                <w:lang w:eastAsia="zh-TW"/>
              </w:rPr>
            </w:pPr>
            <w:r>
              <w:rPr>
                <w:rFonts w:hint="eastAsia"/>
                <w:lang w:eastAsia="zh-TW"/>
              </w:rPr>
              <w:t>LIC</w:t>
            </w:r>
            <w:r w:rsidR="00AE190B" w:rsidRPr="00A67982">
              <w:rPr>
                <w:lang w:eastAsia="zh-TW"/>
              </w:rPr>
              <w:t>_SWRM_0</w:t>
            </w:r>
            <w:r>
              <w:rPr>
                <w:rFonts w:hint="eastAsia"/>
                <w:lang w:eastAsia="zh-TW"/>
              </w:rPr>
              <w:t>12</w:t>
            </w:r>
          </w:p>
        </w:tc>
        <w:tc>
          <w:tcPr>
            <w:tcW w:w="7903" w:type="dxa"/>
          </w:tcPr>
          <w:p w14:paraId="39550211" w14:textId="38A03030" w:rsidR="00AE190B" w:rsidRPr="003465B0" w:rsidRDefault="00AE190B" w:rsidP="00466FA6">
            <w:pPr>
              <w:rPr>
                <w:lang w:eastAsia="zh-TW"/>
              </w:rPr>
            </w:pPr>
            <w:r w:rsidRPr="0037491E">
              <w:rPr>
                <w:rFonts w:hint="eastAsia"/>
                <w:lang w:eastAsia="zh-TW"/>
              </w:rPr>
              <w:t>需要依照</w:t>
            </w:r>
            <w:r>
              <w:rPr>
                <w:rFonts w:hint="eastAsia"/>
                <w:lang w:eastAsia="zh-TW"/>
              </w:rPr>
              <w:t>跨越車道線時間、車速資訊</w:t>
            </w:r>
            <w:r>
              <w:rPr>
                <w:rFonts w:ascii="標楷體" w:hAnsi="標楷體" w:hint="eastAsia"/>
                <w:lang w:val="en-US" w:eastAsia="zh-TW"/>
              </w:rPr>
              <w:t>進行</w:t>
            </w:r>
            <w:r w:rsidR="006D739D">
              <w:rPr>
                <w:rFonts w:hAnsi="標楷體" w:hint="eastAsia"/>
                <w:lang w:eastAsia="zh-TW"/>
              </w:rPr>
              <w:t>跨越車道線時間</w:t>
            </w:r>
            <w:r w:rsidRPr="000A2D82">
              <w:rPr>
                <w:rFonts w:hint="eastAsia"/>
                <w:lang w:eastAsia="zh-TW"/>
              </w:rPr>
              <w:t>觸發判斷</w:t>
            </w:r>
            <w:r w:rsidR="006D739D">
              <w:rPr>
                <w:rFonts w:hint="eastAsia"/>
                <w:lang w:eastAsia="zh-TW"/>
              </w:rPr>
              <w:t>。</w:t>
            </w:r>
          </w:p>
        </w:tc>
      </w:tr>
      <w:tr w:rsidR="00AE190B" w14:paraId="0A5CCDA8" w14:textId="77777777" w:rsidTr="00466FA6">
        <w:trPr>
          <w:trHeight w:val="511"/>
          <w:jc w:val="center"/>
        </w:trPr>
        <w:tc>
          <w:tcPr>
            <w:tcW w:w="2298" w:type="dxa"/>
          </w:tcPr>
          <w:p w14:paraId="7D1BE9F5" w14:textId="2009AAB9" w:rsidR="00AE190B" w:rsidRDefault="008A5FA4" w:rsidP="00466FA6">
            <w:pPr>
              <w:jc w:val="center"/>
              <w:rPr>
                <w:lang w:eastAsia="zh-TW"/>
              </w:rPr>
            </w:pPr>
            <w:r>
              <w:rPr>
                <w:rFonts w:hint="eastAsia"/>
                <w:lang w:eastAsia="zh-TW"/>
              </w:rPr>
              <w:t>LIC</w:t>
            </w:r>
            <w:r w:rsidR="00AE190B" w:rsidRPr="00A67982">
              <w:rPr>
                <w:lang w:eastAsia="zh-TW"/>
              </w:rPr>
              <w:t>_SWRM_0</w:t>
            </w:r>
            <w:r>
              <w:rPr>
                <w:rFonts w:hint="eastAsia"/>
                <w:lang w:eastAsia="zh-TW"/>
              </w:rPr>
              <w:t>13</w:t>
            </w:r>
          </w:p>
        </w:tc>
        <w:tc>
          <w:tcPr>
            <w:tcW w:w="7903" w:type="dxa"/>
          </w:tcPr>
          <w:p w14:paraId="32EB5D08" w14:textId="77777777" w:rsidR="00AE190B" w:rsidRPr="00BA1D9D" w:rsidRDefault="00AE190B" w:rsidP="00466FA6">
            <w:pPr>
              <w:rPr>
                <w:lang w:eastAsia="zh-TW"/>
              </w:rPr>
            </w:pPr>
            <w:r w:rsidRPr="0037491E">
              <w:rPr>
                <w:rFonts w:hint="eastAsia"/>
                <w:lang w:eastAsia="zh-TW"/>
              </w:rPr>
              <w:t>需要依照</w:t>
            </w:r>
            <w:r>
              <w:rPr>
                <w:rFonts w:hint="eastAsia"/>
                <w:lang w:eastAsia="zh-TW"/>
              </w:rPr>
              <w:t>車道線資訊進行</w:t>
            </w:r>
            <w:r w:rsidRPr="000A2D82">
              <w:rPr>
                <w:rFonts w:hint="eastAsia"/>
                <w:lang w:eastAsia="zh-TW"/>
              </w:rPr>
              <w:t>跨越車道判斷</w:t>
            </w:r>
            <w:r w:rsidRPr="0037491E">
              <w:rPr>
                <w:rFonts w:hint="eastAsia"/>
                <w:lang w:val="en-US" w:eastAsia="zh-TW"/>
              </w:rPr>
              <w:t>。</w:t>
            </w:r>
          </w:p>
        </w:tc>
      </w:tr>
    </w:tbl>
    <w:p w14:paraId="254A6007" w14:textId="77777777" w:rsidR="00AE190B" w:rsidRDefault="00AE190B" w:rsidP="00AE190B">
      <w:pPr>
        <w:jc w:val="center"/>
        <w:rPr>
          <w:rFonts w:cs="Times New Roman"/>
          <w:color w:val="000000"/>
          <w:szCs w:val="24"/>
          <w:lang w:eastAsia="zh-TW"/>
        </w:rPr>
      </w:pPr>
    </w:p>
    <w:p w14:paraId="3152B6A6" w14:textId="77777777" w:rsidR="00AE190B" w:rsidRDefault="00AE190B" w:rsidP="00AE190B">
      <w:pPr>
        <w:rPr>
          <w:rFonts w:cs="Times New Roman"/>
          <w:color w:val="000000"/>
          <w:szCs w:val="24"/>
          <w:lang w:eastAsia="zh-TW"/>
        </w:rPr>
      </w:pPr>
      <w:r>
        <w:rPr>
          <w:rFonts w:cs="Times New Roman"/>
          <w:color w:val="000000"/>
          <w:szCs w:val="24"/>
          <w:lang w:eastAsia="zh-TW"/>
        </w:rPr>
        <w:br w:type="page"/>
      </w:r>
    </w:p>
    <w:p w14:paraId="4D35CA6E" w14:textId="77777777" w:rsidR="00AE190B" w:rsidRDefault="00AE190B" w:rsidP="00AE190B">
      <w:pPr>
        <w:pStyle w:val="1"/>
      </w:pPr>
      <w:bookmarkStart w:id="15" w:name="_Toc114602530"/>
      <w:r>
        <w:rPr>
          <w:rFonts w:hint="eastAsia"/>
        </w:rPr>
        <w:lastRenderedPageBreak/>
        <w:t>模組需求及邏輯設計</w:t>
      </w:r>
      <w:bookmarkEnd w:id="15"/>
    </w:p>
    <w:p w14:paraId="23A3CCC8" w14:textId="21ACC79D" w:rsidR="00AE190B" w:rsidRDefault="00AE190B" w:rsidP="00AE190B">
      <w:pPr>
        <w:pStyle w:val="a1"/>
        <w:rPr>
          <w:lang w:eastAsia="zh-TW"/>
        </w:rPr>
      </w:pPr>
      <w:r>
        <w:rPr>
          <w:rFonts w:hint="eastAsia"/>
          <w:lang w:eastAsia="zh-TW"/>
        </w:rPr>
        <w:t>此功能模組會依據</w:t>
      </w:r>
      <w:r w:rsidR="006B63F3">
        <w:rPr>
          <w:rFonts w:hint="eastAsia"/>
          <w:lang w:eastAsia="zh-TW"/>
        </w:rPr>
        <w:t>INP</w:t>
      </w:r>
      <w:r w:rsidRPr="00414D6E">
        <w:rPr>
          <w:rFonts w:hint="eastAsia"/>
          <w:lang w:eastAsia="zh-TW"/>
        </w:rPr>
        <w:t>模組</w:t>
      </w:r>
      <w:r w:rsidRPr="00414D6E">
        <w:rPr>
          <w:lang w:eastAsia="zh-TW"/>
        </w:rPr>
        <w:t>的</w:t>
      </w:r>
      <w:r w:rsidRPr="00414D6E">
        <w:rPr>
          <w:rFonts w:hint="eastAsia"/>
          <w:lang w:eastAsia="zh-TW"/>
        </w:rPr>
        <w:t>資</w:t>
      </w:r>
      <w:r w:rsidRPr="00414D6E">
        <w:rPr>
          <w:lang w:eastAsia="zh-TW"/>
        </w:rPr>
        <w:t>訊</w:t>
      </w:r>
      <w:r>
        <w:rPr>
          <w:rFonts w:hint="eastAsia"/>
          <w:lang w:eastAsia="zh-TW"/>
        </w:rPr>
        <w:t>分別判斷</w:t>
      </w:r>
      <w:r w:rsidRPr="00C37926">
        <w:rPr>
          <w:rFonts w:ascii="標楷體" w:hAnsi="標楷體" w:hint="eastAsia"/>
          <w:lang w:eastAsia="zh-TW"/>
        </w:rPr>
        <w:t>目前車道線</w:t>
      </w:r>
      <w:r>
        <w:rPr>
          <w:rFonts w:ascii="標楷體" w:hAnsi="標楷體" w:hint="eastAsia"/>
          <w:lang w:eastAsia="zh-TW"/>
        </w:rPr>
        <w:t>中心線資訊</w:t>
      </w:r>
      <w:r>
        <w:rPr>
          <w:rFonts w:hint="eastAsia"/>
          <w:lang w:eastAsia="zh-TW"/>
        </w:rPr>
        <w:t>及左右車道線資訊，</w:t>
      </w:r>
      <w:r w:rsidRPr="00C37926">
        <w:rPr>
          <w:rFonts w:ascii="標楷體" w:hAnsi="標楷體" w:hint="eastAsia"/>
          <w:lang w:eastAsia="zh-TW"/>
        </w:rPr>
        <w:t>接著根據目前判斷的車道線</w:t>
      </w:r>
      <w:r>
        <w:rPr>
          <w:rFonts w:ascii="標楷體" w:hAnsi="標楷體" w:hint="eastAsia"/>
          <w:lang w:eastAsia="zh-TW"/>
        </w:rPr>
        <w:t>資訊進一步解析目前車道線資訊作動旗標</w:t>
      </w:r>
      <w:r w:rsidR="00C46CBE">
        <w:rPr>
          <w:rFonts w:ascii="標楷體" w:hAnsi="標楷體" w:hint="eastAsia"/>
          <w:lang w:eastAsia="zh-TW"/>
        </w:rPr>
        <w:t>及跨越車道線判斷</w:t>
      </w:r>
      <w:r>
        <w:rPr>
          <w:rFonts w:ascii="標楷體" w:hAnsi="標楷體" w:hint="eastAsia"/>
          <w:lang w:eastAsia="zh-TW"/>
        </w:rPr>
        <w:t>。</w:t>
      </w:r>
    </w:p>
    <w:p w14:paraId="5DF3E0EF" w14:textId="77777777" w:rsidR="00AE190B" w:rsidRDefault="00AE190B" w:rsidP="00AE190B">
      <w:pPr>
        <w:pStyle w:val="a1"/>
        <w:rPr>
          <w:lang w:eastAsia="zh-TW"/>
        </w:rPr>
      </w:pPr>
    </w:p>
    <w:p w14:paraId="70090737" w14:textId="1D5CCB48" w:rsidR="00AE190B" w:rsidRDefault="0051143F" w:rsidP="00AE190B">
      <w:pPr>
        <w:pStyle w:val="a1"/>
        <w:keepNext/>
        <w:ind w:firstLineChars="59" w:firstLine="142"/>
        <w:jc w:val="center"/>
      </w:pPr>
      <w:r>
        <w:rPr>
          <w:noProof/>
        </w:rPr>
        <w:drawing>
          <wp:inline distT="0" distB="0" distL="0" distR="0" wp14:anchorId="5F37CFE9" wp14:editId="0AD81144">
            <wp:extent cx="5401236" cy="7227417"/>
            <wp:effectExtent l="0" t="0" r="952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6088" cy="7233909"/>
                    </a:xfrm>
                    <a:prstGeom prst="rect">
                      <a:avLst/>
                    </a:prstGeom>
                    <a:noFill/>
                    <a:ln>
                      <a:noFill/>
                    </a:ln>
                  </pic:spPr>
                </pic:pic>
              </a:graphicData>
            </a:graphic>
          </wp:inline>
        </w:drawing>
      </w:r>
    </w:p>
    <w:p w14:paraId="2566B361" w14:textId="1B0925E6" w:rsidR="00AE190B" w:rsidRDefault="00AE190B" w:rsidP="00AE190B">
      <w:pPr>
        <w:pStyle w:val="af3"/>
        <w:rPr>
          <w:lang w:eastAsia="zh-TW"/>
        </w:rPr>
      </w:pPr>
      <w:r>
        <w:t xml:space="preserve">Figure </w:t>
      </w:r>
      <w:r w:rsidR="00EE6FA4">
        <w:fldChar w:fldCharType="begin"/>
      </w:r>
      <w:r w:rsidR="00EE6FA4">
        <w:instrText xml:space="preserve"> STYLEREF 1 \s </w:instrText>
      </w:r>
      <w:r w:rsidR="00EE6FA4">
        <w:fldChar w:fldCharType="separate"/>
      </w:r>
      <w:r w:rsidR="00EE6FA4">
        <w:rPr>
          <w:noProof/>
        </w:rPr>
        <w:t>3</w:t>
      </w:r>
      <w:r w:rsidR="00EE6FA4">
        <w:fldChar w:fldCharType="end"/>
      </w:r>
      <w:r w:rsidR="00EE6FA4">
        <w:noBreakHyphen/>
      </w:r>
      <w:r w:rsidR="00EE6FA4">
        <w:fldChar w:fldCharType="begin"/>
      </w:r>
      <w:r w:rsidR="00EE6FA4">
        <w:instrText xml:space="preserve"> SEQ Figure \* ARABIC \s 1 </w:instrText>
      </w:r>
      <w:r w:rsidR="00EE6FA4">
        <w:fldChar w:fldCharType="separate"/>
      </w:r>
      <w:r w:rsidR="00EE6FA4">
        <w:rPr>
          <w:noProof/>
        </w:rPr>
        <w:t>1</w:t>
      </w:r>
      <w:r w:rsidR="00EE6FA4">
        <w:fldChar w:fldCharType="end"/>
      </w:r>
      <w:r>
        <w:rPr>
          <w:rFonts w:hint="eastAsia"/>
          <w:lang w:eastAsia="zh-TW"/>
        </w:rPr>
        <w:t xml:space="preserve"> </w:t>
      </w:r>
      <w:r w:rsidR="006B63F3">
        <w:rPr>
          <w:rFonts w:hint="eastAsia"/>
          <w:lang w:eastAsia="zh-TW"/>
        </w:rPr>
        <w:t>LIC</w:t>
      </w:r>
      <w:r w:rsidRPr="0002078B">
        <w:rPr>
          <w:rFonts w:hint="eastAsia"/>
          <w:lang w:eastAsia="zh-TW"/>
        </w:rPr>
        <w:t>-Lane Process模組架構圖</w:t>
      </w:r>
    </w:p>
    <w:p w14:paraId="6FFC6761" w14:textId="77777777" w:rsidR="00AE190B" w:rsidRDefault="00AE190B" w:rsidP="00AE190B">
      <w:pPr>
        <w:pStyle w:val="a1"/>
        <w:rPr>
          <w:lang w:eastAsia="zh-TW"/>
        </w:rPr>
      </w:pPr>
      <w:r>
        <w:rPr>
          <w:lang w:eastAsia="zh-TW"/>
        </w:rPr>
        <w:lastRenderedPageBreak/>
        <w:t xml:space="preserve"> </w:t>
      </w:r>
    </w:p>
    <w:p w14:paraId="36837F86" w14:textId="77777777" w:rsidR="00AE190B" w:rsidRDefault="00AE190B" w:rsidP="00AE190B">
      <w:pPr>
        <w:pStyle w:val="20"/>
      </w:pPr>
      <w:bookmarkStart w:id="16" w:name="_Toc114602531"/>
      <w:r w:rsidRPr="008F4635">
        <w:t>LIC</w:t>
      </w:r>
      <w:r>
        <w:t>_SRDS_01</w:t>
      </w:r>
      <w:r>
        <w:tab/>
      </w:r>
      <w:r>
        <w:rPr>
          <w:rFonts w:hint="eastAsia"/>
        </w:rPr>
        <w:t>車道線資訊解析</w:t>
      </w:r>
      <w:bookmarkEnd w:id="16"/>
    </w:p>
    <w:p w14:paraId="6DC0114B" w14:textId="09D4BC3D" w:rsidR="00AE190B" w:rsidRDefault="00AE190B" w:rsidP="00AE190B">
      <w:pPr>
        <w:spacing w:before="50" w:after="50" w:line="300" w:lineRule="auto"/>
        <w:ind w:left="119" w:firstLineChars="200" w:firstLine="480"/>
        <w:rPr>
          <w:lang w:eastAsia="zh-TW"/>
        </w:rPr>
      </w:pPr>
      <w:r>
        <w:rPr>
          <w:rFonts w:hint="eastAsia"/>
          <w:lang w:eastAsia="zh-TW"/>
        </w:rPr>
        <w:t>此子功能主要應用</w:t>
      </w:r>
      <w:r w:rsidR="006B63F3">
        <w:rPr>
          <w:rFonts w:hint="eastAsia"/>
          <w:lang w:eastAsia="zh-TW"/>
        </w:rPr>
        <w:t>INP</w:t>
      </w:r>
      <w:r w:rsidRPr="00414D6E">
        <w:rPr>
          <w:rFonts w:hint="eastAsia"/>
          <w:lang w:eastAsia="zh-TW"/>
        </w:rPr>
        <w:t>模組</w:t>
      </w:r>
      <w:r w:rsidRPr="00414D6E">
        <w:rPr>
          <w:lang w:eastAsia="zh-TW"/>
        </w:rPr>
        <w:t>的</w:t>
      </w:r>
      <w:r w:rsidRPr="00414D6E">
        <w:rPr>
          <w:rFonts w:hint="eastAsia"/>
          <w:lang w:eastAsia="zh-TW"/>
        </w:rPr>
        <w:t>資</w:t>
      </w:r>
      <w:r w:rsidRPr="00414D6E">
        <w:rPr>
          <w:lang w:eastAsia="zh-TW"/>
        </w:rPr>
        <w:t>訊</w:t>
      </w:r>
      <w:r>
        <w:rPr>
          <w:rFonts w:hint="eastAsia"/>
          <w:lang w:eastAsia="zh-TW"/>
        </w:rPr>
        <w:t>判斷</w:t>
      </w:r>
      <w:r w:rsidRPr="00C37926">
        <w:rPr>
          <w:rFonts w:ascii="標楷體" w:hAnsi="標楷體" w:hint="eastAsia"/>
          <w:lang w:eastAsia="zh-TW"/>
        </w:rPr>
        <w:t>目前車道線有效模式</w:t>
      </w:r>
      <w:r w:rsidRPr="00414D6E">
        <w:rPr>
          <w:lang w:eastAsia="zh-TW"/>
        </w:rPr>
        <w:t>，</w:t>
      </w:r>
      <w:r w:rsidRPr="00C37926">
        <w:rPr>
          <w:rFonts w:ascii="標楷體" w:hAnsi="標楷體" w:hint="eastAsia"/>
          <w:lang w:eastAsia="zh-TW"/>
        </w:rPr>
        <w:t>並依據獲得的車道線資訊與車輛動態進行更新後的車道線資訊輸出</w:t>
      </w:r>
      <w:r w:rsidRPr="00414D6E">
        <w:rPr>
          <w:rFonts w:hint="eastAsia"/>
          <w:lang w:eastAsia="zh-TW"/>
        </w:rPr>
        <w:t>。</w:t>
      </w:r>
    </w:p>
    <w:p w14:paraId="52272DC9" w14:textId="77777777" w:rsidR="0043368A" w:rsidRDefault="0043368A" w:rsidP="00AE190B">
      <w:pPr>
        <w:spacing w:before="50" w:after="50" w:line="300" w:lineRule="auto"/>
        <w:ind w:left="119" w:firstLineChars="200" w:firstLine="480"/>
        <w:rPr>
          <w:lang w:eastAsia="zh-TW"/>
        </w:rPr>
      </w:pPr>
    </w:p>
    <w:p w14:paraId="2B5A6A89" w14:textId="77777777" w:rsidR="00AE190B" w:rsidRDefault="00AE190B" w:rsidP="00AE190B">
      <w:pPr>
        <w:rPr>
          <w:lang w:eastAsia="zh-TW"/>
        </w:rPr>
      </w:pPr>
      <w:r>
        <w:rPr>
          <w:rFonts w:hint="eastAsia"/>
          <w:lang w:eastAsia="zh-TW"/>
        </w:rPr>
        <w:t>此子功能之訊號</w:t>
      </w:r>
      <w:r>
        <w:rPr>
          <w:lang w:eastAsia="zh-TW"/>
        </w:rPr>
        <w:t>I/O</w:t>
      </w:r>
      <w:r>
        <w:rPr>
          <w:rFonts w:hint="eastAsia"/>
          <w:lang w:eastAsia="zh-TW"/>
        </w:rPr>
        <w:t>如下所示：</w:t>
      </w:r>
    </w:p>
    <w:p w14:paraId="46B5E2EF" w14:textId="77777777" w:rsidR="00AE190B" w:rsidRDefault="00AE190B" w:rsidP="00AE190B">
      <w:pPr>
        <w:pStyle w:val="a1"/>
        <w:jc w:val="left"/>
        <w:rPr>
          <w:lang w:eastAsia="zh-TW"/>
        </w:rPr>
      </w:pPr>
      <w:r w:rsidRPr="0089025B">
        <w:rPr>
          <w:rFonts w:hint="eastAsia"/>
          <w:b/>
          <w:bCs w:val="0"/>
          <w:lang w:eastAsia="zh-TW"/>
        </w:rPr>
        <w:t>輸入訊號</w:t>
      </w:r>
      <w:r>
        <w:rPr>
          <w:rFonts w:hint="eastAsia"/>
          <w:lang w:eastAsia="zh-TW"/>
        </w:rPr>
        <w:t>：</w:t>
      </w:r>
    </w:p>
    <w:p w14:paraId="67B8B056" w14:textId="769B2BA9"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11A4E">
        <w:rPr>
          <w:rFonts w:ascii="微軟正黑體" w:eastAsia="微軟正黑體" w:hAnsi="Times New Roman" w:cs="Arial"/>
          <w:bCs/>
          <w:szCs w:val="32"/>
          <w:lang w:val="en-GB"/>
        </w:rPr>
        <w:t>VINP_Ln1Side_enum</w:t>
      </w:r>
    </w:p>
    <w:p w14:paraId="39E6E70F" w14:textId="1A2DFE12"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11A4E">
        <w:rPr>
          <w:rFonts w:ascii="微軟正黑體" w:eastAsia="微軟正黑體" w:hAnsi="Times New Roman" w:cs="Arial"/>
          <w:bCs/>
          <w:szCs w:val="32"/>
          <w:lang w:val="en-GB"/>
        </w:rPr>
        <w:t>VINP_Ln</w:t>
      </w:r>
      <w:r>
        <w:rPr>
          <w:rFonts w:ascii="微軟正黑體" w:eastAsia="微軟正黑體" w:hAnsi="Times New Roman" w:cs="Arial" w:hint="eastAsia"/>
          <w:bCs/>
          <w:szCs w:val="32"/>
          <w:lang w:val="en-GB"/>
        </w:rPr>
        <w:t>2</w:t>
      </w:r>
      <w:r w:rsidRPr="00811A4E">
        <w:rPr>
          <w:rFonts w:ascii="微軟正黑體" w:eastAsia="微軟正黑體" w:hAnsi="Times New Roman" w:cs="Arial"/>
          <w:bCs/>
          <w:szCs w:val="32"/>
          <w:lang w:val="en-GB"/>
        </w:rPr>
        <w:t>Side_enum</w:t>
      </w:r>
    </w:p>
    <w:p w14:paraId="7178BF0B" w14:textId="472409B0"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11A4E">
        <w:rPr>
          <w:rFonts w:ascii="微軟正黑體" w:eastAsia="微軟正黑體" w:hAnsi="Times New Roman" w:cs="Arial"/>
          <w:bCs/>
          <w:szCs w:val="32"/>
          <w:lang w:val="en-GB"/>
        </w:rPr>
        <w:t>VINP_Ln1C0_m</w:t>
      </w:r>
    </w:p>
    <w:p w14:paraId="4C9486F1" w14:textId="1B735321"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11A4E">
        <w:rPr>
          <w:rFonts w:ascii="微軟正黑體" w:eastAsia="微軟正黑體" w:hAnsi="Times New Roman" w:cs="Arial"/>
          <w:bCs/>
          <w:szCs w:val="32"/>
          <w:lang w:val="en-GB"/>
        </w:rPr>
        <w:t>VINP_Ln1C1_rad</w:t>
      </w:r>
    </w:p>
    <w:p w14:paraId="3248C7D2" w14:textId="4F72F3F9"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11A4E">
        <w:rPr>
          <w:rFonts w:ascii="微軟正黑體" w:eastAsia="微軟正黑體" w:hAnsi="Times New Roman" w:cs="Arial"/>
          <w:bCs/>
          <w:szCs w:val="32"/>
          <w:lang w:val="en-GB"/>
        </w:rPr>
        <w:t>VINP_Ln1C2_1pm</w:t>
      </w:r>
    </w:p>
    <w:p w14:paraId="08066F0D" w14:textId="6DD6049E"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11A4E">
        <w:rPr>
          <w:rFonts w:ascii="微軟正黑體" w:eastAsia="微軟正黑體" w:hAnsi="Times New Roman" w:cs="Arial"/>
          <w:bCs/>
          <w:szCs w:val="32"/>
          <w:lang w:val="en-GB"/>
        </w:rPr>
        <w:t>VINP_Ln1C3_1pmm</w:t>
      </w:r>
    </w:p>
    <w:p w14:paraId="467C1AEF" w14:textId="461E73FD"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11A4E">
        <w:rPr>
          <w:rFonts w:ascii="微軟正黑體" w:eastAsia="微軟正黑體" w:hAnsi="Times New Roman" w:cs="Arial"/>
          <w:bCs/>
          <w:szCs w:val="32"/>
          <w:lang w:val="en-GB"/>
        </w:rPr>
        <w:t>VINP_Ln2C0_m</w:t>
      </w:r>
    </w:p>
    <w:p w14:paraId="195494A4" w14:textId="751BE227"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11A4E">
        <w:rPr>
          <w:rFonts w:ascii="微軟正黑體" w:eastAsia="微軟正黑體" w:hAnsi="Times New Roman" w:cs="Arial"/>
          <w:bCs/>
          <w:szCs w:val="32"/>
          <w:lang w:val="en-GB"/>
        </w:rPr>
        <w:t>VINP_Ln2C1_rad</w:t>
      </w:r>
    </w:p>
    <w:p w14:paraId="49BFE87B" w14:textId="0C4AAAC1"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11A4E">
        <w:rPr>
          <w:rFonts w:ascii="微軟正黑體" w:eastAsia="微軟正黑體" w:hAnsi="Times New Roman" w:cs="Arial"/>
          <w:bCs/>
          <w:szCs w:val="32"/>
          <w:lang w:val="en-GB"/>
        </w:rPr>
        <w:t>VINP_Ln2C2_1pm</w:t>
      </w:r>
    </w:p>
    <w:p w14:paraId="278572AD" w14:textId="1C1C8C1C"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11A4E">
        <w:rPr>
          <w:rFonts w:ascii="微軟正黑體" w:eastAsia="微軟正黑體" w:hAnsi="Times New Roman" w:cs="Arial"/>
          <w:bCs/>
          <w:szCs w:val="32"/>
          <w:lang w:val="en-GB"/>
        </w:rPr>
        <w:t>VINP_Ln2C3_1pmm</w:t>
      </w:r>
    </w:p>
    <w:p w14:paraId="0E37C878" w14:textId="1DAFBFCD"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11A4E">
        <w:rPr>
          <w:rFonts w:ascii="微軟正黑體" w:eastAsia="微軟正黑體" w:hAnsi="Times New Roman" w:cs="Arial"/>
          <w:bCs/>
          <w:szCs w:val="32"/>
          <w:lang w:val="en-GB"/>
        </w:rPr>
        <w:t>VINP_Ln1Cnfdnce_dat</w:t>
      </w:r>
    </w:p>
    <w:p w14:paraId="7A5DEC2B" w14:textId="35CCE39C"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11A4E">
        <w:rPr>
          <w:rFonts w:ascii="微軟正黑體" w:eastAsia="微軟正黑體" w:hAnsi="Times New Roman" w:cs="Arial"/>
          <w:bCs/>
          <w:szCs w:val="32"/>
          <w:lang w:val="en-GB"/>
        </w:rPr>
        <w:t>VINP_Ln</w:t>
      </w:r>
      <w:r>
        <w:rPr>
          <w:rFonts w:ascii="微軟正黑體" w:eastAsia="微軟正黑體" w:hAnsi="Times New Roman" w:cs="Arial" w:hint="eastAsia"/>
          <w:bCs/>
          <w:szCs w:val="32"/>
          <w:lang w:val="en-GB"/>
        </w:rPr>
        <w:t>2</w:t>
      </w:r>
      <w:r w:rsidRPr="00811A4E">
        <w:rPr>
          <w:rFonts w:ascii="微軟正黑體" w:eastAsia="微軟正黑體" w:hAnsi="Times New Roman" w:cs="Arial"/>
          <w:bCs/>
          <w:szCs w:val="32"/>
          <w:lang w:val="en-GB"/>
        </w:rPr>
        <w:t>Cnfdnce_dat</w:t>
      </w:r>
    </w:p>
    <w:p w14:paraId="1044A274" w14:textId="116BD67B"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11A4E">
        <w:rPr>
          <w:rFonts w:ascii="微軟正黑體" w:eastAsia="微軟正黑體" w:hAnsi="Times New Roman" w:cs="Arial"/>
          <w:bCs/>
          <w:szCs w:val="32"/>
          <w:lang w:val="en-GB"/>
        </w:rPr>
        <w:t>VINP_Ln1StartVR_m</w:t>
      </w:r>
    </w:p>
    <w:p w14:paraId="710FF716" w14:textId="2F5C3E16"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11A4E">
        <w:rPr>
          <w:rFonts w:ascii="微軟正黑體" w:eastAsia="微軟正黑體" w:hAnsi="Times New Roman" w:cs="Arial"/>
          <w:bCs/>
          <w:szCs w:val="32"/>
          <w:lang w:val="en-GB"/>
        </w:rPr>
        <w:t>VINP_Ln1EndVR_m</w:t>
      </w:r>
    </w:p>
    <w:p w14:paraId="00C69056" w14:textId="0FEC5663"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11A4E">
        <w:rPr>
          <w:rFonts w:ascii="微軟正黑體" w:eastAsia="微軟正黑體" w:hAnsi="Times New Roman" w:cs="Arial"/>
          <w:bCs/>
          <w:szCs w:val="32"/>
          <w:lang w:val="en-GB"/>
        </w:rPr>
        <w:t>VINP_Ln2StartVR_m</w:t>
      </w:r>
    </w:p>
    <w:p w14:paraId="78BAD3E0" w14:textId="61FB4034"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811A4E">
        <w:rPr>
          <w:rFonts w:ascii="微軟正黑體" w:eastAsia="微軟正黑體" w:hAnsi="Times New Roman" w:cs="Arial"/>
          <w:bCs/>
          <w:szCs w:val="32"/>
          <w:lang w:val="en-GB"/>
        </w:rPr>
        <w:t>VINP_Ln2EndVR_m</w:t>
      </w:r>
    </w:p>
    <w:p w14:paraId="7EDAF729" w14:textId="1E7F3D24"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811A4E">
        <w:rPr>
          <w:rFonts w:ascii="微軟正黑體" w:eastAsia="微軟正黑體" w:hAnsi="Times New Roman" w:cs="Arial"/>
          <w:bCs/>
          <w:szCs w:val="32"/>
          <w:lang w:val="en-GB"/>
        </w:rPr>
        <w:t>VINP_VehSpd_kph</w:t>
      </w:r>
      <w:proofErr w:type="spellEnd"/>
    </w:p>
    <w:p w14:paraId="1259551D" w14:textId="79FA384B" w:rsidR="00811A4E" w:rsidRDefault="00811A4E" w:rsidP="00AE190B">
      <w:pPr>
        <w:pStyle w:val="Web"/>
        <w:numPr>
          <w:ilvl w:val="0"/>
          <w:numId w:val="18"/>
        </w:numPr>
        <w:spacing w:before="0" w:beforeAutospacing="0" w:after="0" w:afterAutospacing="0"/>
        <w:rPr>
          <w:rFonts w:ascii="微軟正黑體" w:eastAsia="微軟正黑體" w:hAnsi="Times New Roman" w:cs="Arial"/>
          <w:bCs/>
          <w:szCs w:val="32"/>
          <w:lang w:val="en-GB"/>
        </w:rPr>
      </w:pPr>
      <w:proofErr w:type="spellStart"/>
      <w:r w:rsidRPr="00811A4E">
        <w:rPr>
          <w:rFonts w:ascii="微軟正黑體" w:eastAsia="微軟正黑體" w:hAnsi="Times New Roman" w:cs="Arial"/>
          <w:bCs/>
          <w:szCs w:val="32"/>
          <w:lang w:val="en-GB"/>
        </w:rPr>
        <w:t>VINP_YawRate_dps</w:t>
      </w:r>
      <w:proofErr w:type="spellEnd"/>
    </w:p>
    <w:p w14:paraId="35E285FD" w14:textId="77777777" w:rsidR="00AE190B" w:rsidRDefault="00AE190B" w:rsidP="00AE190B">
      <w:pPr>
        <w:pStyle w:val="a1"/>
        <w:jc w:val="left"/>
        <w:rPr>
          <w:lang w:eastAsia="zh-TW"/>
        </w:rPr>
      </w:pPr>
    </w:p>
    <w:p w14:paraId="4E3B0A09" w14:textId="77777777" w:rsidR="00AE190B" w:rsidRDefault="00AE190B" w:rsidP="00AE190B">
      <w:pPr>
        <w:pStyle w:val="a1"/>
        <w:jc w:val="left"/>
        <w:rPr>
          <w:lang w:eastAsia="zh-TW"/>
        </w:rPr>
      </w:pPr>
      <w:r w:rsidRPr="0089025B">
        <w:rPr>
          <w:rFonts w:hint="eastAsia"/>
          <w:b/>
          <w:bCs w:val="0"/>
          <w:lang w:eastAsia="zh-TW"/>
        </w:rPr>
        <w:t>輸出訊號</w:t>
      </w:r>
      <w:r>
        <w:rPr>
          <w:rFonts w:hint="eastAsia"/>
          <w:lang w:eastAsia="zh-TW"/>
        </w:rPr>
        <w:t>：</w:t>
      </w:r>
    </w:p>
    <w:p w14:paraId="49FCCDEA" w14:textId="5D0364B0" w:rsidR="00AE190B" w:rsidRDefault="000B7353"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0B7353">
        <w:rPr>
          <w:rFonts w:ascii="微軟正黑體" w:eastAsia="微軟正黑體" w:hAnsi="Times New Roman" w:cs="Arial"/>
          <w:bCs/>
          <w:szCs w:val="32"/>
          <w:lang w:val="en-GB"/>
        </w:rPr>
        <w:t>VLIC_CenterLineC0_m</w:t>
      </w:r>
    </w:p>
    <w:p w14:paraId="663A969E" w14:textId="77B34492" w:rsidR="000B7353" w:rsidRDefault="000B7353"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0B7353">
        <w:rPr>
          <w:rFonts w:ascii="微軟正黑體" w:eastAsia="微軟正黑體" w:hAnsi="Times New Roman" w:cs="Arial"/>
          <w:bCs/>
          <w:szCs w:val="32"/>
          <w:lang w:val="en-GB"/>
        </w:rPr>
        <w:t>VLIC_CenterLineC1_rad</w:t>
      </w:r>
    </w:p>
    <w:p w14:paraId="335A9B16" w14:textId="1E62074D" w:rsidR="000B7353" w:rsidRDefault="000B7353"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0B7353">
        <w:rPr>
          <w:rFonts w:ascii="微軟正黑體" w:eastAsia="微軟正黑體" w:hAnsi="Times New Roman" w:cs="Arial"/>
          <w:bCs/>
          <w:szCs w:val="32"/>
          <w:lang w:val="en-GB"/>
        </w:rPr>
        <w:t>VLIC_CenterLineC2_1pm</w:t>
      </w:r>
    </w:p>
    <w:p w14:paraId="31BEE1A0" w14:textId="42B6FC92" w:rsidR="000B7353" w:rsidRDefault="000B7353"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0B7353">
        <w:rPr>
          <w:rFonts w:ascii="微軟正黑體" w:eastAsia="微軟正黑體" w:hAnsi="Times New Roman" w:cs="Arial"/>
          <w:bCs/>
          <w:szCs w:val="32"/>
          <w:lang w:val="en-GB"/>
        </w:rPr>
        <w:t>VLIC_CenterLineC3_1pmm</w:t>
      </w:r>
    </w:p>
    <w:p w14:paraId="01044456" w14:textId="32535508" w:rsidR="000B7353" w:rsidRDefault="000B7353" w:rsidP="00AE190B">
      <w:pPr>
        <w:pStyle w:val="Web"/>
        <w:numPr>
          <w:ilvl w:val="0"/>
          <w:numId w:val="19"/>
        </w:numPr>
        <w:spacing w:before="0" w:beforeAutospacing="0" w:after="0" w:afterAutospacing="0"/>
        <w:rPr>
          <w:rFonts w:ascii="微軟正黑體" w:eastAsia="微軟正黑體" w:hAnsi="Times New Roman" w:cs="Arial"/>
          <w:bCs/>
          <w:szCs w:val="32"/>
          <w:lang w:val="en-GB"/>
        </w:rPr>
      </w:pPr>
      <w:proofErr w:type="spellStart"/>
      <w:r w:rsidRPr="000B7353">
        <w:rPr>
          <w:rFonts w:ascii="微軟正黑體" w:eastAsia="微軟正黑體" w:hAnsi="Times New Roman" w:cs="Arial"/>
          <w:bCs/>
          <w:szCs w:val="32"/>
          <w:lang w:val="en-GB"/>
        </w:rPr>
        <w:lastRenderedPageBreak/>
        <w:t>VLIC_LaneLSta_flg</w:t>
      </w:r>
      <w:proofErr w:type="spellEnd"/>
    </w:p>
    <w:p w14:paraId="41F1DAA4" w14:textId="32AE795B" w:rsidR="000B7353" w:rsidRDefault="000B7353" w:rsidP="00AE190B">
      <w:pPr>
        <w:pStyle w:val="Web"/>
        <w:numPr>
          <w:ilvl w:val="0"/>
          <w:numId w:val="19"/>
        </w:numPr>
        <w:spacing w:before="0" w:beforeAutospacing="0" w:after="0" w:afterAutospacing="0"/>
        <w:rPr>
          <w:rFonts w:ascii="微軟正黑體" w:eastAsia="微軟正黑體" w:hAnsi="Times New Roman" w:cs="Arial"/>
          <w:bCs/>
          <w:szCs w:val="32"/>
          <w:lang w:val="en-GB"/>
        </w:rPr>
      </w:pPr>
      <w:proofErr w:type="spellStart"/>
      <w:r w:rsidRPr="000B7353">
        <w:rPr>
          <w:rFonts w:ascii="微軟正黑體" w:eastAsia="微軟正黑體" w:hAnsi="Times New Roman" w:cs="Arial"/>
          <w:bCs/>
          <w:szCs w:val="32"/>
          <w:lang w:val="en-GB"/>
        </w:rPr>
        <w:t>VLIC_LaneRSta_flg</w:t>
      </w:r>
      <w:proofErr w:type="spellEnd"/>
    </w:p>
    <w:p w14:paraId="6A726156" w14:textId="1A7CE8ED" w:rsidR="000B7353" w:rsidRDefault="000B7353"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0B7353">
        <w:rPr>
          <w:rFonts w:ascii="微軟正黑體" w:eastAsia="微軟正黑體" w:hAnsi="Times New Roman" w:cs="Arial"/>
          <w:bCs/>
          <w:szCs w:val="32"/>
          <w:lang w:val="en-GB"/>
        </w:rPr>
        <w:t>VLIC_LnC0L_m</w:t>
      </w:r>
    </w:p>
    <w:p w14:paraId="45008C9C" w14:textId="2E42FCEB" w:rsidR="000B7353" w:rsidRDefault="000B7353"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0B7353">
        <w:rPr>
          <w:rFonts w:ascii="微軟正黑體" w:eastAsia="微軟正黑體" w:hAnsi="Times New Roman" w:cs="Arial"/>
          <w:bCs/>
          <w:szCs w:val="32"/>
          <w:lang w:val="en-GB"/>
        </w:rPr>
        <w:t>VLIC_LnC1L_rad</w:t>
      </w:r>
    </w:p>
    <w:p w14:paraId="5AED7DD0" w14:textId="6F11E22C" w:rsidR="000B7353" w:rsidRDefault="000B7353"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0B7353">
        <w:rPr>
          <w:rFonts w:ascii="微軟正黑體" w:eastAsia="微軟正黑體" w:hAnsi="Times New Roman" w:cs="Arial"/>
          <w:bCs/>
          <w:szCs w:val="32"/>
          <w:lang w:val="en-GB"/>
        </w:rPr>
        <w:t>VLIC_LnC2L_1pm</w:t>
      </w:r>
    </w:p>
    <w:p w14:paraId="1C1EA633" w14:textId="2BDACD0D" w:rsidR="000B7353" w:rsidRDefault="000B7353"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0B7353">
        <w:rPr>
          <w:rFonts w:ascii="微軟正黑體" w:eastAsia="微軟正黑體" w:hAnsi="Times New Roman" w:cs="Arial"/>
          <w:bCs/>
          <w:szCs w:val="32"/>
          <w:lang w:val="en-GB"/>
        </w:rPr>
        <w:t>VLIC_LnC3L_1pmm</w:t>
      </w:r>
    </w:p>
    <w:p w14:paraId="03F931C9" w14:textId="4DF4EFD8" w:rsidR="000B7353" w:rsidRDefault="000B7353" w:rsidP="00AE190B">
      <w:pPr>
        <w:pStyle w:val="Web"/>
        <w:numPr>
          <w:ilvl w:val="0"/>
          <w:numId w:val="19"/>
        </w:numPr>
        <w:spacing w:before="0" w:beforeAutospacing="0" w:after="0" w:afterAutospacing="0"/>
        <w:rPr>
          <w:rFonts w:ascii="微軟正黑體" w:eastAsia="微軟正黑體" w:hAnsi="Times New Roman" w:cs="Arial"/>
          <w:bCs/>
          <w:szCs w:val="32"/>
          <w:lang w:val="en-GB"/>
        </w:rPr>
      </w:pPr>
      <w:r w:rsidRPr="000B7353">
        <w:rPr>
          <w:rFonts w:ascii="微軟正黑體" w:eastAsia="微軟正黑體" w:hAnsi="Times New Roman" w:cs="Arial"/>
          <w:bCs/>
          <w:szCs w:val="32"/>
          <w:lang w:val="en-GB"/>
        </w:rPr>
        <w:t>VLIC_LnC0R_m</w:t>
      </w:r>
    </w:p>
    <w:p w14:paraId="6B74B946" w14:textId="27B6C105" w:rsidR="000B7353" w:rsidRDefault="000B7353" w:rsidP="000B7353">
      <w:pPr>
        <w:pStyle w:val="Web"/>
        <w:numPr>
          <w:ilvl w:val="0"/>
          <w:numId w:val="19"/>
        </w:numPr>
        <w:spacing w:before="0" w:beforeAutospacing="0" w:after="0" w:afterAutospacing="0"/>
        <w:rPr>
          <w:rFonts w:ascii="微軟正黑體" w:eastAsia="微軟正黑體" w:hAnsi="Times New Roman" w:cs="Arial"/>
          <w:bCs/>
          <w:szCs w:val="32"/>
          <w:lang w:val="en-GB"/>
        </w:rPr>
      </w:pPr>
      <w:r w:rsidRPr="000B7353">
        <w:rPr>
          <w:rFonts w:ascii="微軟正黑體" w:eastAsia="微軟正黑體" w:hAnsi="Times New Roman" w:cs="Arial"/>
          <w:bCs/>
          <w:szCs w:val="32"/>
          <w:lang w:val="en-GB"/>
        </w:rPr>
        <w:t>VLIC_LnC1</w:t>
      </w:r>
      <w:r>
        <w:rPr>
          <w:rFonts w:ascii="微軟正黑體" w:eastAsia="微軟正黑體" w:hAnsi="Times New Roman" w:cs="Arial" w:hint="eastAsia"/>
          <w:bCs/>
          <w:szCs w:val="32"/>
          <w:lang w:val="en-GB"/>
        </w:rPr>
        <w:t>R</w:t>
      </w:r>
      <w:r w:rsidRPr="000B7353">
        <w:rPr>
          <w:rFonts w:ascii="微軟正黑體" w:eastAsia="微軟正黑體" w:hAnsi="Times New Roman" w:cs="Arial"/>
          <w:bCs/>
          <w:szCs w:val="32"/>
          <w:lang w:val="en-GB"/>
        </w:rPr>
        <w:t>_rad</w:t>
      </w:r>
    </w:p>
    <w:p w14:paraId="77F4B567" w14:textId="0D514202" w:rsidR="000B7353" w:rsidRDefault="000B7353" w:rsidP="000B7353">
      <w:pPr>
        <w:pStyle w:val="Web"/>
        <w:numPr>
          <w:ilvl w:val="0"/>
          <w:numId w:val="19"/>
        </w:numPr>
        <w:spacing w:before="0" w:beforeAutospacing="0" w:after="0" w:afterAutospacing="0"/>
        <w:rPr>
          <w:rFonts w:ascii="微軟正黑體" w:eastAsia="微軟正黑體" w:hAnsi="Times New Roman" w:cs="Arial"/>
          <w:bCs/>
          <w:szCs w:val="32"/>
          <w:lang w:val="en-GB"/>
        </w:rPr>
      </w:pPr>
      <w:r w:rsidRPr="000B7353">
        <w:rPr>
          <w:rFonts w:ascii="微軟正黑體" w:eastAsia="微軟正黑體" w:hAnsi="Times New Roman" w:cs="Arial"/>
          <w:bCs/>
          <w:szCs w:val="32"/>
          <w:lang w:val="en-GB"/>
        </w:rPr>
        <w:t>VLIC_LnC2</w:t>
      </w:r>
      <w:r>
        <w:rPr>
          <w:rFonts w:ascii="微軟正黑體" w:eastAsia="微軟正黑體" w:hAnsi="Times New Roman" w:cs="Arial" w:hint="eastAsia"/>
          <w:bCs/>
          <w:szCs w:val="32"/>
          <w:lang w:val="en-GB"/>
        </w:rPr>
        <w:t>R</w:t>
      </w:r>
      <w:r w:rsidRPr="000B7353">
        <w:rPr>
          <w:rFonts w:ascii="微軟正黑體" w:eastAsia="微軟正黑體" w:hAnsi="Times New Roman" w:cs="Arial"/>
          <w:bCs/>
          <w:szCs w:val="32"/>
          <w:lang w:val="en-GB"/>
        </w:rPr>
        <w:t>_1pm</w:t>
      </w:r>
    </w:p>
    <w:p w14:paraId="01E01DBE" w14:textId="2713C024" w:rsidR="000B7353" w:rsidRDefault="000B7353" w:rsidP="000B7353">
      <w:pPr>
        <w:pStyle w:val="Web"/>
        <w:numPr>
          <w:ilvl w:val="0"/>
          <w:numId w:val="19"/>
        </w:numPr>
        <w:spacing w:before="0" w:beforeAutospacing="0" w:after="0" w:afterAutospacing="0"/>
        <w:rPr>
          <w:rFonts w:ascii="微軟正黑體" w:eastAsia="微軟正黑體" w:hAnsi="Times New Roman" w:cs="Arial"/>
          <w:bCs/>
          <w:szCs w:val="32"/>
          <w:lang w:val="en-GB"/>
        </w:rPr>
      </w:pPr>
      <w:r w:rsidRPr="000B7353">
        <w:rPr>
          <w:rFonts w:ascii="微軟正黑體" w:eastAsia="微軟正黑體" w:hAnsi="Times New Roman" w:cs="Arial"/>
          <w:bCs/>
          <w:szCs w:val="32"/>
          <w:lang w:val="en-GB"/>
        </w:rPr>
        <w:t>VLIC_LnC3</w:t>
      </w:r>
      <w:r>
        <w:rPr>
          <w:rFonts w:ascii="微軟正黑體" w:eastAsia="微軟正黑體" w:hAnsi="Times New Roman" w:cs="Arial" w:hint="eastAsia"/>
          <w:bCs/>
          <w:szCs w:val="32"/>
          <w:lang w:val="en-GB"/>
        </w:rPr>
        <w:t>R</w:t>
      </w:r>
      <w:r w:rsidRPr="000B7353">
        <w:rPr>
          <w:rFonts w:ascii="微軟正黑體" w:eastAsia="微軟正黑體" w:hAnsi="Times New Roman" w:cs="Arial"/>
          <w:bCs/>
          <w:szCs w:val="32"/>
          <w:lang w:val="en-GB"/>
        </w:rPr>
        <w:t>_1pmm</w:t>
      </w:r>
    </w:p>
    <w:p w14:paraId="48A21C04" w14:textId="106B87BB" w:rsidR="000B7353" w:rsidRDefault="000B7353" w:rsidP="00AE190B">
      <w:pPr>
        <w:pStyle w:val="Web"/>
        <w:numPr>
          <w:ilvl w:val="0"/>
          <w:numId w:val="19"/>
        </w:numPr>
        <w:spacing w:before="0" w:beforeAutospacing="0" w:after="0" w:afterAutospacing="0"/>
        <w:rPr>
          <w:rFonts w:ascii="微軟正黑體" w:eastAsia="微軟正黑體" w:hAnsi="Times New Roman" w:cs="Arial"/>
          <w:bCs/>
          <w:szCs w:val="32"/>
          <w:lang w:val="en-GB"/>
        </w:rPr>
      </w:pPr>
      <w:proofErr w:type="spellStart"/>
      <w:r w:rsidRPr="000B7353">
        <w:rPr>
          <w:rFonts w:ascii="微軟正黑體" w:eastAsia="微軟正黑體" w:hAnsi="Times New Roman" w:cs="Arial"/>
          <w:bCs/>
          <w:szCs w:val="32"/>
          <w:lang w:val="en-GB"/>
        </w:rPr>
        <w:t>VLIC_ResidualLnL_s</w:t>
      </w:r>
      <w:proofErr w:type="spellEnd"/>
    </w:p>
    <w:p w14:paraId="0842C2E1" w14:textId="73DBAD7E" w:rsidR="000B7353" w:rsidRPr="009669EF" w:rsidRDefault="000B7353" w:rsidP="00AE190B">
      <w:pPr>
        <w:pStyle w:val="Web"/>
        <w:numPr>
          <w:ilvl w:val="0"/>
          <w:numId w:val="19"/>
        </w:numPr>
        <w:spacing w:before="0" w:beforeAutospacing="0" w:after="0" w:afterAutospacing="0"/>
        <w:rPr>
          <w:rFonts w:ascii="微軟正黑體" w:eastAsia="微軟正黑體" w:hAnsi="Times New Roman" w:cs="Arial"/>
          <w:bCs/>
          <w:szCs w:val="32"/>
          <w:lang w:val="en-GB"/>
        </w:rPr>
      </w:pPr>
      <w:proofErr w:type="spellStart"/>
      <w:r w:rsidRPr="000B7353">
        <w:rPr>
          <w:rFonts w:ascii="微軟正黑體" w:eastAsia="微軟正黑體" w:hAnsi="Times New Roman" w:cs="Arial"/>
          <w:bCs/>
          <w:szCs w:val="32"/>
          <w:lang w:val="en-GB"/>
        </w:rPr>
        <w:t>VLIC_ResidualLnR_s</w:t>
      </w:r>
      <w:proofErr w:type="spellEnd"/>
    </w:p>
    <w:p w14:paraId="21C979F7" w14:textId="77777777" w:rsidR="00AE190B" w:rsidRDefault="00AE190B" w:rsidP="00AE190B">
      <w:pPr>
        <w:pStyle w:val="a1"/>
        <w:ind w:left="840"/>
        <w:jc w:val="left"/>
        <w:rPr>
          <w:lang w:eastAsia="zh-TW"/>
        </w:rPr>
      </w:pPr>
    </w:p>
    <w:p w14:paraId="4958ADEE" w14:textId="77777777" w:rsidR="00AE190B" w:rsidRDefault="00AE190B" w:rsidP="00AE190B">
      <w:pPr>
        <w:rPr>
          <w:lang w:eastAsia="zh-TW"/>
        </w:rPr>
      </w:pPr>
      <w:r>
        <w:rPr>
          <w:lang w:eastAsia="zh-TW"/>
        </w:rPr>
        <w:br w:type="page"/>
      </w:r>
    </w:p>
    <w:p w14:paraId="507566F9" w14:textId="53F46194" w:rsidR="00AE190B" w:rsidRDefault="00AE190B" w:rsidP="00AE190B">
      <w:pPr>
        <w:pStyle w:val="3"/>
      </w:pPr>
      <w:bookmarkStart w:id="17" w:name="_Toc114602532"/>
      <w:r w:rsidRPr="00EA4D61">
        <w:lastRenderedPageBreak/>
        <w:t>LIC</w:t>
      </w:r>
      <w:r>
        <w:t>_SRDS_01_001</w:t>
      </w:r>
      <w:r>
        <w:tab/>
      </w:r>
      <w:r>
        <w:rPr>
          <w:rFonts w:hint="eastAsia"/>
        </w:rPr>
        <w:t>車道線</w:t>
      </w:r>
      <w:bookmarkEnd w:id="17"/>
      <w:r w:rsidR="008B1185">
        <w:rPr>
          <w:rFonts w:hint="eastAsia"/>
        </w:rPr>
        <w:t>資訊處理</w:t>
      </w:r>
    </w:p>
    <w:p w14:paraId="615040A2" w14:textId="0DFC11E6" w:rsidR="008B1185" w:rsidRDefault="008B1185" w:rsidP="008B1185">
      <w:pPr>
        <w:pStyle w:val="a1"/>
        <w:rPr>
          <w:lang w:eastAsia="zh-TW"/>
        </w:rPr>
      </w:pPr>
      <w:r>
        <w:rPr>
          <w:rFonts w:hint="eastAsia"/>
          <w:lang w:eastAsia="zh-TW"/>
        </w:rPr>
        <w:t>依據相機提供之車道線</w:t>
      </w:r>
      <w:r w:rsidR="00DD5609">
        <w:rPr>
          <w:rFonts w:hint="eastAsia"/>
          <w:lang w:eastAsia="zh-TW"/>
        </w:rPr>
        <w:t>狀態</w:t>
      </w:r>
      <w:r>
        <w:rPr>
          <w:rFonts w:hint="eastAsia"/>
          <w:lang w:eastAsia="zh-TW"/>
        </w:rPr>
        <w:t>判斷</w:t>
      </w:r>
      <w:r w:rsidR="00DD5609">
        <w:rPr>
          <w:rFonts w:hint="eastAsia"/>
          <w:lang w:eastAsia="zh-TW"/>
        </w:rPr>
        <w:t>左車道線距離、左車道線斜率、左車道線曲率、左車道線曲率變化率、左車道線可視距離、左車道線品質、右車道線距離、右車道線斜率、左車道線曲率、右車道線曲率變化率、右車道線可視距離、右車道線品質。</w:t>
      </w:r>
    </w:p>
    <w:p w14:paraId="1A475350" w14:textId="3D53E4BA" w:rsidR="00DD5609" w:rsidRDefault="00DD5609" w:rsidP="008B1185">
      <w:pPr>
        <w:pStyle w:val="a1"/>
        <w:rPr>
          <w:lang w:eastAsia="zh-TW"/>
        </w:rPr>
      </w:pPr>
    </w:p>
    <w:p w14:paraId="64FA05F8" w14:textId="77777777" w:rsidR="00811A4E" w:rsidRDefault="00811A4E" w:rsidP="00811A4E">
      <w:pPr>
        <w:pStyle w:val="a1"/>
        <w:keepNext/>
      </w:pPr>
      <w:r w:rsidRPr="00811A4E">
        <w:rPr>
          <w:noProof/>
          <w:lang w:eastAsia="zh-TW"/>
        </w:rPr>
        <w:drawing>
          <wp:inline distT="0" distB="0" distL="0" distR="0" wp14:anchorId="79D24079" wp14:editId="0BC27631">
            <wp:extent cx="6120765" cy="1602105"/>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765" cy="1602105"/>
                    </a:xfrm>
                    <a:prstGeom prst="rect">
                      <a:avLst/>
                    </a:prstGeom>
                  </pic:spPr>
                </pic:pic>
              </a:graphicData>
            </a:graphic>
          </wp:inline>
        </w:drawing>
      </w:r>
    </w:p>
    <w:p w14:paraId="567A840B" w14:textId="7F83D2A7" w:rsidR="00DD5609" w:rsidRPr="00DD5609" w:rsidRDefault="00811A4E" w:rsidP="00811A4E">
      <w:pPr>
        <w:pStyle w:val="af3"/>
        <w:rPr>
          <w:lang w:eastAsia="zh-TW"/>
        </w:rPr>
      </w:pPr>
      <w:r>
        <w:rPr>
          <w:lang w:eastAsia="zh-TW"/>
        </w:rPr>
        <w:t xml:space="preserve">Figure </w:t>
      </w:r>
      <w:r w:rsidR="00EE6FA4">
        <w:rPr>
          <w:lang w:eastAsia="zh-TW"/>
        </w:rPr>
        <w:fldChar w:fldCharType="begin"/>
      </w:r>
      <w:r w:rsidR="00EE6FA4">
        <w:rPr>
          <w:lang w:eastAsia="zh-TW"/>
        </w:rPr>
        <w:instrText xml:space="preserve"> STYLEREF 1 \s </w:instrText>
      </w:r>
      <w:r w:rsidR="00EE6FA4">
        <w:rPr>
          <w:lang w:eastAsia="zh-TW"/>
        </w:rPr>
        <w:fldChar w:fldCharType="separate"/>
      </w:r>
      <w:r w:rsidR="00EE6FA4">
        <w:rPr>
          <w:noProof/>
          <w:lang w:eastAsia="zh-TW"/>
        </w:rPr>
        <w:t>3</w:t>
      </w:r>
      <w:r w:rsidR="00EE6FA4">
        <w:rPr>
          <w:lang w:eastAsia="zh-TW"/>
        </w:rPr>
        <w:fldChar w:fldCharType="end"/>
      </w:r>
      <w:r w:rsidR="00EE6FA4">
        <w:rPr>
          <w:lang w:eastAsia="zh-TW"/>
        </w:rPr>
        <w:noBreakHyphen/>
      </w:r>
      <w:r w:rsidR="00EE6FA4">
        <w:rPr>
          <w:lang w:eastAsia="zh-TW"/>
        </w:rPr>
        <w:fldChar w:fldCharType="begin"/>
      </w:r>
      <w:r w:rsidR="00EE6FA4">
        <w:rPr>
          <w:lang w:eastAsia="zh-TW"/>
        </w:rPr>
        <w:instrText xml:space="preserve"> SEQ Figure \* ARABIC \s 1 </w:instrText>
      </w:r>
      <w:r w:rsidR="00EE6FA4">
        <w:rPr>
          <w:lang w:eastAsia="zh-TW"/>
        </w:rPr>
        <w:fldChar w:fldCharType="separate"/>
      </w:r>
      <w:r w:rsidR="00EE6FA4">
        <w:rPr>
          <w:noProof/>
          <w:lang w:eastAsia="zh-TW"/>
        </w:rPr>
        <w:t>2</w:t>
      </w:r>
      <w:r w:rsidR="00EE6FA4">
        <w:rPr>
          <w:lang w:eastAsia="zh-TW"/>
        </w:rPr>
        <w:fldChar w:fldCharType="end"/>
      </w:r>
      <w:r>
        <w:rPr>
          <w:rFonts w:hint="eastAsia"/>
          <w:lang w:eastAsia="zh-TW"/>
        </w:rPr>
        <w:t xml:space="preserve"> </w:t>
      </w:r>
      <w:r w:rsidRPr="001E1892">
        <w:rPr>
          <w:rFonts w:hint="eastAsia"/>
          <w:lang w:eastAsia="zh-TW"/>
        </w:rPr>
        <w:t>車道線資訊處理</w:t>
      </w:r>
      <w:r>
        <w:rPr>
          <w:rFonts w:hint="eastAsia"/>
          <w:lang w:eastAsia="zh-TW"/>
        </w:rPr>
        <w:t>架構</w:t>
      </w:r>
    </w:p>
    <w:p w14:paraId="7840B4EB" w14:textId="14EE129B" w:rsidR="00327FAB" w:rsidRDefault="00327FAB" w:rsidP="00327FAB">
      <w:pPr>
        <w:pStyle w:val="Web"/>
        <w:spacing w:before="0" w:beforeAutospacing="0" w:after="0" w:afterAutospacing="0"/>
        <w:rPr>
          <w:rFonts w:ascii="微軟正黑體" w:eastAsia="微軟正黑體" w:hAnsi="Times New Roman" w:cs="Arial"/>
          <w:bCs/>
          <w:szCs w:val="32"/>
          <w:lang w:val="en-GB"/>
        </w:rPr>
      </w:pPr>
    </w:p>
    <w:p w14:paraId="0C4C8BCB" w14:textId="61221221" w:rsidR="00327FAB" w:rsidRDefault="00327FAB" w:rsidP="00327FAB">
      <w:pPr>
        <w:pStyle w:val="Web"/>
        <w:spacing w:before="0" w:beforeAutospacing="0" w:after="0" w:afterAutospacing="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設計流程依據</w:t>
      </w:r>
      <w:r w:rsidRPr="00327FAB">
        <w:rPr>
          <w:rFonts w:ascii="微軟正黑體" w:eastAsia="微軟正黑體" w:hAnsi="Times New Roman" w:cs="Arial"/>
          <w:bCs/>
          <w:szCs w:val="32"/>
          <w:lang w:val="en-GB"/>
        </w:rPr>
        <w:t>VINP_Ln1Side_enum</w:t>
      </w:r>
      <w:r>
        <w:rPr>
          <w:rFonts w:ascii="微軟正黑體" w:eastAsia="微軟正黑體" w:hAnsi="Times New Roman" w:cs="Arial" w:hint="eastAsia"/>
          <w:bCs/>
          <w:szCs w:val="32"/>
          <w:lang w:val="en-GB"/>
        </w:rPr>
        <w:t>及</w:t>
      </w:r>
      <w:r w:rsidRPr="00327FAB">
        <w:rPr>
          <w:rFonts w:ascii="微軟正黑體" w:eastAsia="微軟正黑體" w:hAnsi="Times New Roman" w:cs="Arial"/>
          <w:bCs/>
          <w:szCs w:val="32"/>
          <w:lang w:val="en-GB"/>
        </w:rPr>
        <w:t>VINP_Ln</w:t>
      </w:r>
      <w:r>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Side_enum</w:t>
      </w:r>
      <w:r>
        <w:rPr>
          <w:rFonts w:ascii="微軟正黑體" w:eastAsia="微軟正黑體" w:hAnsi="Times New Roman" w:cs="Arial" w:hint="eastAsia"/>
          <w:bCs/>
          <w:szCs w:val="32"/>
          <w:lang w:val="en-GB"/>
        </w:rPr>
        <w:t>狀態可分成下列七種狀況:</w:t>
      </w:r>
    </w:p>
    <w:p w14:paraId="2EADF959" w14:textId="7737523F" w:rsidR="00B1419F" w:rsidRDefault="00327FAB" w:rsidP="00327FAB">
      <w:pPr>
        <w:pStyle w:val="Web"/>
        <w:numPr>
          <w:ilvl w:val="0"/>
          <w:numId w:val="26"/>
        </w:numPr>
        <w:spacing w:before="0" w:beforeAutospacing="0" w:after="0" w:afterAutospacing="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當</w:t>
      </w:r>
      <w:r w:rsidRPr="00327FAB">
        <w:rPr>
          <w:rFonts w:ascii="微軟正黑體" w:eastAsia="微軟正黑體" w:hAnsi="Times New Roman" w:cs="Arial"/>
          <w:bCs/>
          <w:szCs w:val="32"/>
          <w:lang w:val="en-GB"/>
        </w:rPr>
        <w:t>VINP_Ln1Side_enum == ENUM_LN1SIDE_LEFT &amp;&amp; VINP_Ln2Side_enum == ENUM_LN2SIDE_RIGHT</w:t>
      </w:r>
    </w:p>
    <w:p w14:paraId="10A7C053" w14:textId="77777777" w:rsidR="00327FAB" w:rsidRDefault="00327FAB" w:rsidP="00327FAB">
      <w:pPr>
        <w:pStyle w:val="Web"/>
        <w:ind w:leftChars="200" w:left="48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則:</w:t>
      </w:r>
    </w:p>
    <w:p w14:paraId="0BF1AE6E" w14:textId="26E09458" w:rsidR="00327FAB" w:rsidRPr="00327FAB" w:rsidRDefault="00327FAB"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左車道線距離</w:t>
      </w:r>
      <w:r w:rsidRPr="00327FAB">
        <w:rPr>
          <w:rFonts w:ascii="微軟正黑體" w:eastAsia="微軟正黑體" w:hAnsi="Times New Roman" w:cs="Arial"/>
          <w:bCs/>
          <w:szCs w:val="32"/>
          <w:lang w:val="en-GB"/>
        </w:rPr>
        <w:t>VLIC_HLC0L_m=VINP_Ln1C0_m;</w:t>
      </w:r>
    </w:p>
    <w:p w14:paraId="51BD74B9" w14:textId="288D0BF6" w:rsidR="00327FAB" w:rsidRPr="00327FAB" w:rsidRDefault="00327FAB"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左車道線斜率</w:t>
      </w:r>
      <w:r w:rsidRPr="00327FAB">
        <w:rPr>
          <w:rFonts w:ascii="微軟正黑體" w:eastAsia="微軟正黑體" w:hAnsi="Times New Roman" w:cs="Arial"/>
          <w:bCs/>
          <w:szCs w:val="32"/>
          <w:lang w:val="en-GB"/>
        </w:rPr>
        <w:t>VLIC_HLC1L_rad=VINP_Ln1C1_rad;</w:t>
      </w:r>
    </w:p>
    <w:p w14:paraId="6C33B0F9" w14:textId="7E6173F8" w:rsidR="00327FAB" w:rsidRPr="00327FAB" w:rsidRDefault="00327FAB"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左車道線曲率</w:t>
      </w:r>
      <w:r w:rsidRPr="00327FAB">
        <w:rPr>
          <w:rFonts w:ascii="微軟正黑體" w:eastAsia="微軟正黑體" w:hAnsi="Times New Roman" w:cs="Arial"/>
          <w:bCs/>
          <w:szCs w:val="32"/>
          <w:lang w:val="en-GB"/>
        </w:rPr>
        <w:t>VLIC_HLC2L_1pm=VINP_Ln1C2_1pm;</w:t>
      </w:r>
    </w:p>
    <w:p w14:paraId="16194382" w14:textId="5FDFA813" w:rsidR="00327FAB" w:rsidRPr="00327FAB" w:rsidRDefault="00327FAB"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左車道線曲率變化率</w:t>
      </w:r>
      <w:r w:rsidRPr="00327FAB">
        <w:rPr>
          <w:rFonts w:ascii="微軟正黑體" w:eastAsia="微軟正黑體" w:hAnsi="Times New Roman" w:cs="Arial"/>
          <w:bCs/>
          <w:szCs w:val="32"/>
          <w:lang w:val="en-GB"/>
        </w:rPr>
        <w:t>VLIC_HLC3L_1pmm=VINP_Ln1C3_1pmm;</w:t>
      </w:r>
    </w:p>
    <w:p w14:paraId="623FA03A" w14:textId="1B1F4A3C" w:rsidR="00327FAB" w:rsidRPr="00327FAB" w:rsidRDefault="00327FAB" w:rsidP="00327FAB">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左車道線品質</w:t>
      </w:r>
      <w:proofErr w:type="spellStart"/>
      <w:r w:rsidRPr="00327FAB">
        <w:rPr>
          <w:rFonts w:ascii="微軟正黑體" w:eastAsia="微軟正黑體" w:hAnsi="Times New Roman" w:cs="Arial"/>
          <w:bCs/>
          <w:szCs w:val="32"/>
          <w:lang w:val="en-GB"/>
        </w:rPr>
        <w:t>VLIC_HLCnfdnceL_dat</w:t>
      </w:r>
      <w:proofErr w:type="spellEnd"/>
      <w:r w:rsidRPr="00327FAB">
        <w:rPr>
          <w:rFonts w:ascii="微軟正黑體" w:eastAsia="微軟正黑體" w:hAnsi="Times New Roman" w:cs="Arial"/>
          <w:bCs/>
          <w:szCs w:val="32"/>
          <w:lang w:val="en-GB"/>
        </w:rPr>
        <w:t>=VINP_Ln1Cnfdnce_dat;</w:t>
      </w:r>
    </w:p>
    <w:p w14:paraId="2214D880" w14:textId="486D1083" w:rsidR="00327FAB" w:rsidRPr="00327FAB" w:rsidRDefault="00327FAB" w:rsidP="00327FAB">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左車道線可視距離</w:t>
      </w:r>
      <w:proofErr w:type="spellStart"/>
      <w:r w:rsidRPr="00327FAB">
        <w:rPr>
          <w:rFonts w:ascii="微軟正黑體" w:eastAsia="微軟正黑體" w:hAnsi="Times New Roman" w:cs="Arial"/>
          <w:bCs/>
          <w:szCs w:val="32"/>
          <w:lang w:val="en-GB"/>
        </w:rPr>
        <w:t>VLIC_HLViewRangeL_m</w:t>
      </w:r>
      <w:proofErr w:type="spellEnd"/>
      <w:r w:rsidRPr="00327FAB">
        <w:rPr>
          <w:rFonts w:ascii="微軟正黑體" w:eastAsia="微軟正黑體" w:hAnsi="Times New Roman" w:cs="Arial"/>
          <w:bCs/>
          <w:szCs w:val="32"/>
          <w:lang w:val="en-GB"/>
        </w:rPr>
        <w:t>=VINP_Ln1EndVR_m-VINP_Ln1StartVR_m;</w:t>
      </w:r>
    </w:p>
    <w:p w14:paraId="14C25FE6" w14:textId="2881370B" w:rsidR="00327FAB" w:rsidRPr="00327FAB" w:rsidRDefault="00327FAB" w:rsidP="00327FAB">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右車道線距離</w:t>
      </w:r>
      <w:r w:rsidRPr="00327FAB">
        <w:rPr>
          <w:rFonts w:ascii="微軟正黑體" w:eastAsia="微軟正黑體" w:hAnsi="Times New Roman" w:cs="Arial"/>
          <w:bCs/>
          <w:szCs w:val="32"/>
          <w:lang w:val="en-GB"/>
        </w:rPr>
        <w:t>VLIC_HLC0R_m=VINP_Ln2C0_m;</w:t>
      </w:r>
    </w:p>
    <w:p w14:paraId="7FE5B346" w14:textId="09046898" w:rsidR="00327FAB" w:rsidRPr="00327FAB" w:rsidRDefault="00327FAB" w:rsidP="00327FAB">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右車道線斜率</w:t>
      </w:r>
      <w:r w:rsidRPr="00327FAB">
        <w:rPr>
          <w:rFonts w:ascii="微軟正黑體" w:eastAsia="微軟正黑體" w:hAnsi="Times New Roman" w:cs="Arial"/>
          <w:bCs/>
          <w:szCs w:val="32"/>
          <w:lang w:val="en-GB"/>
        </w:rPr>
        <w:t>VLIC_HLC1R_rad=VINP_Ln2C1_rad;</w:t>
      </w:r>
    </w:p>
    <w:p w14:paraId="2A1B7187" w14:textId="19EBBAB4" w:rsidR="00327FAB" w:rsidRPr="00327FAB" w:rsidRDefault="00327FAB" w:rsidP="00327FAB">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lastRenderedPageBreak/>
        <w:t>右車道線曲率</w:t>
      </w:r>
      <w:r w:rsidRPr="00327FAB">
        <w:rPr>
          <w:rFonts w:ascii="微軟正黑體" w:eastAsia="微軟正黑體" w:hAnsi="Times New Roman" w:cs="Arial"/>
          <w:bCs/>
          <w:szCs w:val="32"/>
          <w:lang w:val="en-GB"/>
        </w:rPr>
        <w:t>VLIC_HLC2R_1pm=VINP_Ln2C2_1pm;</w:t>
      </w:r>
    </w:p>
    <w:p w14:paraId="79DF0D80" w14:textId="68ADC123" w:rsidR="00327FAB" w:rsidRPr="00327FAB" w:rsidRDefault="00327FAB" w:rsidP="00327FAB">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右車道線曲率變化率</w:t>
      </w:r>
      <w:r w:rsidRPr="00327FAB">
        <w:rPr>
          <w:rFonts w:ascii="微軟正黑體" w:eastAsia="微軟正黑體" w:hAnsi="Times New Roman" w:cs="Arial"/>
          <w:bCs/>
          <w:szCs w:val="32"/>
          <w:lang w:val="en-GB"/>
        </w:rPr>
        <w:t>VLIC_HLC3R_1pmm=VINP_Ln2C3_1pmm;</w:t>
      </w:r>
    </w:p>
    <w:p w14:paraId="7D15CFF2" w14:textId="0BCEF2F4" w:rsidR="00327FAB" w:rsidRPr="00327FAB" w:rsidRDefault="00327FAB" w:rsidP="00327FAB">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右車道線品質</w:t>
      </w:r>
      <w:proofErr w:type="spellStart"/>
      <w:r w:rsidRPr="00327FAB">
        <w:rPr>
          <w:rFonts w:ascii="微軟正黑體" w:eastAsia="微軟正黑體" w:hAnsi="Times New Roman" w:cs="Arial"/>
          <w:bCs/>
          <w:szCs w:val="32"/>
          <w:lang w:val="en-GB"/>
        </w:rPr>
        <w:t>VLIC_HLCnfdnceR_dat</w:t>
      </w:r>
      <w:proofErr w:type="spellEnd"/>
      <w:r w:rsidRPr="00327FAB">
        <w:rPr>
          <w:rFonts w:ascii="微軟正黑體" w:eastAsia="微軟正黑體" w:hAnsi="Times New Roman" w:cs="Arial"/>
          <w:bCs/>
          <w:szCs w:val="32"/>
          <w:lang w:val="en-GB"/>
        </w:rPr>
        <w:t>=VINP_Ln2Cnfdnce_dat;</w:t>
      </w:r>
    </w:p>
    <w:p w14:paraId="205B4222" w14:textId="5EB4057F" w:rsidR="00327FAB" w:rsidRDefault="00327FAB" w:rsidP="00327FAB">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右車道線可視距離</w:t>
      </w:r>
      <w:proofErr w:type="spellStart"/>
      <w:r w:rsidRPr="00327FAB">
        <w:rPr>
          <w:rFonts w:ascii="微軟正黑體" w:eastAsia="微軟正黑體" w:hAnsi="Times New Roman" w:cs="Arial"/>
          <w:bCs/>
          <w:szCs w:val="32"/>
          <w:lang w:val="en-GB"/>
        </w:rPr>
        <w:t>VLIC_HLViewRangeR_m</w:t>
      </w:r>
      <w:proofErr w:type="spellEnd"/>
      <w:r w:rsidRPr="00327FAB">
        <w:rPr>
          <w:rFonts w:ascii="微軟正黑體" w:eastAsia="微軟正黑體" w:hAnsi="Times New Roman" w:cs="Arial"/>
          <w:bCs/>
          <w:szCs w:val="32"/>
          <w:lang w:val="en-GB"/>
        </w:rPr>
        <w:t>=VINP_Ln2EndVR_m-VINP_Ln2StartVR_m;</w:t>
      </w:r>
    </w:p>
    <w:p w14:paraId="3B43BA78" w14:textId="30556590" w:rsidR="00327FAB" w:rsidRDefault="00327FAB" w:rsidP="00327FAB">
      <w:pPr>
        <w:pStyle w:val="Web"/>
        <w:rPr>
          <w:rFonts w:ascii="微軟正黑體" w:eastAsia="微軟正黑體" w:hAnsi="Times New Roman" w:cs="Arial"/>
          <w:bCs/>
          <w:szCs w:val="32"/>
          <w:lang w:val="en-GB"/>
        </w:rPr>
      </w:pPr>
    </w:p>
    <w:p w14:paraId="68305EC2" w14:textId="3AB8F950" w:rsidR="00327FAB" w:rsidRDefault="00327FAB" w:rsidP="00D35630">
      <w:pPr>
        <w:pStyle w:val="Web"/>
        <w:numPr>
          <w:ilvl w:val="0"/>
          <w:numId w:val="26"/>
        </w:numPr>
        <w:spacing w:before="0" w:beforeAutospacing="0" w:after="0" w:afterAutospacing="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當</w:t>
      </w:r>
      <w:r w:rsidRPr="00327FAB">
        <w:rPr>
          <w:rFonts w:ascii="微軟正黑體" w:eastAsia="微軟正黑體" w:hAnsi="Times New Roman" w:cs="Arial"/>
          <w:bCs/>
          <w:szCs w:val="32"/>
          <w:lang w:val="en-GB"/>
        </w:rPr>
        <w:t>VINP_Ln1Side_enum == ENUM_LN1SIDE_</w:t>
      </w:r>
      <w:r w:rsidR="00D35630" w:rsidRPr="00D35630">
        <w:rPr>
          <w:rFonts w:ascii="微軟正黑體" w:eastAsia="微軟正黑體" w:hAnsi="Times New Roman" w:cs="Arial"/>
          <w:bCs/>
          <w:szCs w:val="32"/>
          <w:lang w:val="en-GB"/>
        </w:rPr>
        <w:t xml:space="preserve"> </w:t>
      </w:r>
      <w:r w:rsidR="00D35630" w:rsidRPr="00327FAB">
        <w:rPr>
          <w:rFonts w:ascii="微軟正黑體" w:eastAsia="微軟正黑體" w:hAnsi="Times New Roman" w:cs="Arial"/>
          <w:bCs/>
          <w:szCs w:val="32"/>
          <w:lang w:val="en-GB"/>
        </w:rPr>
        <w:t xml:space="preserve">RIGHT </w:t>
      </w:r>
      <w:r w:rsidRPr="00327FAB">
        <w:rPr>
          <w:rFonts w:ascii="微軟正黑體" w:eastAsia="微軟正黑體" w:hAnsi="Times New Roman" w:cs="Arial"/>
          <w:bCs/>
          <w:szCs w:val="32"/>
          <w:lang w:val="en-GB"/>
        </w:rPr>
        <w:t xml:space="preserve"> &amp;&amp; VINP_Ln2Side_enum == ENUM_LN2SIDE_</w:t>
      </w:r>
      <w:r w:rsidR="00D35630" w:rsidRPr="00327FAB">
        <w:rPr>
          <w:rFonts w:ascii="微軟正黑體" w:eastAsia="微軟正黑體" w:hAnsi="Times New Roman" w:cs="Arial"/>
          <w:bCs/>
          <w:szCs w:val="32"/>
          <w:lang w:val="en-GB"/>
        </w:rPr>
        <w:t xml:space="preserve"> LEFT</w:t>
      </w:r>
    </w:p>
    <w:p w14:paraId="22B023B3" w14:textId="77777777" w:rsidR="00327FAB" w:rsidRDefault="00327FAB" w:rsidP="00D35630">
      <w:pPr>
        <w:pStyle w:val="Web"/>
        <w:ind w:leftChars="200" w:left="48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則:</w:t>
      </w:r>
    </w:p>
    <w:p w14:paraId="5A566118" w14:textId="02465A2A" w:rsidR="00327FAB" w:rsidRPr="00327FAB" w:rsidRDefault="00327FAB"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左車道線距離</w:t>
      </w:r>
      <w:r w:rsidRPr="00327FAB">
        <w:rPr>
          <w:rFonts w:ascii="微軟正黑體" w:eastAsia="微軟正黑體" w:hAnsi="Times New Roman" w:cs="Arial"/>
          <w:bCs/>
          <w:szCs w:val="32"/>
          <w:lang w:val="en-GB"/>
        </w:rPr>
        <w:t>VLIC_HLC0L_m=VINP_Ln</w:t>
      </w:r>
      <w:r w:rsidR="00D35630">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C0_m;</w:t>
      </w:r>
    </w:p>
    <w:p w14:paraId="3ED7B21B" w14:textId="222FD0F3" w:rsidR="00327FAB" w:rsidRPr="00327FAB" w:rsidRDefault="00327FAB"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左車道線斜率</w:t>
      </w:r>
      <w:r w:rsidRPr="00327FAB">
        <w:rPr>
          <w:rFonts w:ascii="微軟正黑體" w:eastAsia="微軟正黑體" w:hAnsi="Times New Roman" w:cs="Arial"/>
          <w:bCs/>
          <w:szCs w:val="32"/>
          <w:lang w:val="en-GB"/>
        </w:rPr>
        <w:t>VLIC_HLC1L_rad=VINP_Ln</w:t>
      </w:r>
      <w:r w:rsidR="00D35630">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C1_rad;</w:t>
      </w:r>
    </w:p>
    <w:p w14:paraId="73D88E39" w14:textId="1ABFD2E8" w:rsidR="00327FAB" w:rsidRPr="00327FAB" w:rsidRDefault="00327FAB"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左車道線曲率</w:t>
      </w:r>
      <w:r w:rsidRPr="00327FAB">
        <w:rPr>
          <w:rFonts w:ascii="微軟正黑體" w:eastAsia="微軟正黑體" w:hAnsi="Times New Roman" w:cs="Arial"/>
          <w:bCs/>
          <w:szCs w:val="32"/>
          <w:lang w:val="en-GB"/>
        </w:rPr>
        <w:t>VLIC_HLC2L_1pm=VINP_Ln</w:t>
      </w:r>
      <w:r w:rsidR="00D35630">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C2_1pm;</w:t>
      </w:r>
    </w:p>
    <w:p w14:paraId="55D5076F" w14:textId="581ECE74" w:rsidR="00327FAB" w:rsidRPr="00327FAB" w:rsidRDefault="00327FAB"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左車道線曲率變化率</w:t>
      </w:r>
      <w:r w:rsidRPr="00327FAB">
        <w:rPr>
          <w:rFonts w:ascii="微軟正黑體" w:eastAsia="微軟正黑體" w:hAnsi="Times New Roman" w:cs="Arial"/>
          <w:bCs/>
          <w:szCs w:val="32"/>
          <w:lang w:val="en-GB"/>
        </w:rPr>
        <w:t>VLIC_HLC3L_1pmm=VINP_Ln</w:t>
      </w:r>
      <w:r w:rsidR="00D35630">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C3_1pmm;</w:t>
      </w:r>
    </w:p>
    <w:p w14:paraId="688B085C" w14:textId="118363E0" w:rsidR="00327FAB" w:rsidRPr="00327FAB" w:rsidRDefault="00327FAB"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左車道線品質</w:t>
      </w:r>
      <w:proofErr w:type="spellStart"/>
      <w:r w:rsidRPr="00327FAB">
        <w:rPr>
          <w:rFonts w:ascii="微軟正黑體" w:eastAsia="微軟正黑體" w:hAnsi="Times New Roman" w:cs="Arial"/>
          <w:bCs/>
          <w:szCs w:val="32"/>
          <w:lang w:val="en-GB"/>
        </w:rPr>
        <w:t>VLIC_HLCnfdnceL_dat</w:t>
      </w:r>
      <w:proofErr w:type="spellEnd"/>
      <w:r w:rsidRPr="00327FAB">
        <w:rPr>
          <w:rFonts w:ascii="微軟正黑體" w:eastAsia="微軟正黑體" w:hAnsi="Times New Roman" w:cs="Arial"/>
          <w:bCs/>
          <w:szCs w:val="32"/>
          <w:lang w:val="en-GB"/>
        </w:rPr>
        <w:t>=VINP_Ln</w:t>
      </w:r>
      <w:r w:rsidR="00D35630">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Cnfdnce_dat;</w:t>
      </w:r>
    </w:p>
    <w:p w14:paraId="38CCA5DC" w14:textId="4BA379FE" w:rsidR="00327FAB" w:rsidRPr="00327FAB" w:rsidRDefault="00327FAB"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左車道線可視距離</w:t>
      </w:r>
      <w:proofErr w:type="spellStart"/>
      <w:r w:rsidRPr="00327FAB">
        <w:rPr>
          <w:rFonts w:ascii="微軟正黑體" w:eastAsia="微軟正黑體" w:hAnsi="Times New Roman" w:cs="Arial"/>
          <w:bCs/>
          <w:szCs w:val="32"/>
          <w:lang w:val="en-GB"/>
        </w:rPr>
        <w:t>VLIC_HLViewRangeL_m</w:t>
      </w:r>
      <w:proofErr w:type="spellEnd"/>
      <w:r w:rsidRPr="00327FAB">
        <w:rPr>
          <w:rFonts w:ascii="微軟正黑體" w:eastAsia="微軟正黑體" w:hAnsi="Times New Roman" w:cs="Arial"/>
          <w:bCs/>
          <w:szCs w:val="32"/>
          <w:lang w:val="en-GB"/>
        </w:rPr>
        <w:t>=VINP_Ln</w:t>
      </w:r>
      <w:r w:rsidR="00D35630">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EndVR_m-VINP_Ln</w:t>
      </w:r>
      <w:r w:rsidR="00D35630">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StartVR_m;</w:t>
      </w:r>
    </w:p>
    <w:p w14:paraId="1E03CD1A" w14:textId="66B0450F" w:rsidR="00327FAB" w:rsidRPr="00327FAB" w:rsidRDefault="00327FAB"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右車道線距離</w:t>
      </w:r>
      <w:r w:rsidRPr="00327FAB">
        <w:rPr>
          <w:rFonts w:ascii="微軟正黑體" w:eastAsia="微軟正黑體" w:hAnsi="Times New Roman" w:cs="Arial"/>
          <w:bCs/>
          <w:szCs w:val="32"/>
          <w:lang w:val="en-GB"/>
        </w:rPr>
        <w:t>VLIC_HLC0R_m=VINP_Ln</w:t>
      </w:r>
      <w:r w:rsidR="00D35630">
        <w:rPr>
          <w:rFonts w:ascii="微軟正黑體" w:eastAsia="微軟正黑體" w:hAnsi="Times New Roman" w:cs="Arial" w:hint="eastAsia"/>
          <w:bCs/>
          <w:szCs w:val="32"/>
          <w:lang w:val="en-GB"/>
        </w:rPr>
        <w:t>1</w:t>
      </w:r>
      <w:r w:rsidRPr="00327FAB">
        <w:rPr>
          <w:rFonts w:ascii="微軟正黑體" w:eastAsia="微軟正黑體" w:hAnsi="Times New Roman" w:cs="Arial"/>
          <w:bCs/>
          <w:szCs w:val="32"/>
          <w:lang w:val="en-GB"/>
        </w:rPr>
        <w:t>C0_m;</w:t>
      </w:r>
    </w:p>
    <w:p w14:paraId="12E032AB" w14:textId="6CE5FBF0" w:rsidR="00327FAB" w:rsidRPr="00327FAB" w:rsidRDefault="00327FAB"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右車道線斜率</w:t>
      </w:r>
      <w:r w:rsidRPr="00327FAB">
        <w:rPr>
          <w:rFonts w:ascii="微軟正黑體" w:eastAsia="微軟正黑體" w:hAnsi="Times New Roman" w:cs="Arial"/>
          <w:bCs/>
          <w:szCs w:val="32"/>
          <w:lang w:val="en-GB"/>
        </w:rPr>
        <w:t>VLIC_HLC1R_rad=VINP_Ln</w:t>
      </w:r>
      <w:r w:rsidR="00D35630">
        <w:rPr>
          <w:rFonts w:ascii="微軟正黑體" w:eastAsia="微軟正黑體" w:hAnsi="Times New Roman" w:cs="Arial" w:hint="eastAsia"/>
          <w:bCs/>
          <w:szCs w:val="32"/>
          <w:lang w:val="en-GB"/>
        </w:rPr>
        <w:t>1</w:t>
      </w:r>
      <w:r w:rsidRPr="00327FAB">
        <w:rPr>
          <w:rFonts w:ascii="微軟正黑體" w:eastAsia="微軟正黑體" w:hAnsi="Times New Roman" w:cs="Arial"/>
          <w:bCs/>
          <w:szCs w:val="32"/>
          <w:lang w:val="en-GB"/>
        </w:rPr>
        <w:t>C1_rad;</w:t>
      </w:r>
    </w:p>
    <w:p w14:paraId="3E0483E4" w14:textId="4F93461B" w:rsidR="00327FAB" w:rsidRPr="00327FAB" w:rsidRDefault="00327FAB"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右車道線曲率</w:t>
      </w:r>
      <w:r w:rsidRPr="00327FAB">
        <w:rPr>
          <w:rFonts w:ascii="微軟正黑體" w:eastAsia="微軟正黑體" w:hAnsi="Times New Roman" w:cs="Arial"/>
          <w:bCs/>
          <w:szCs w:val="32"/>
          <w:lang w:val="en-GB"/>
        </w:rPr>
        <w:t>VLIC_HLC2R_1pm=VINP_Ln</w:t>
      </w:r>
      <w:r w:rsidR="00D35630">
        <w:rPr>
          <w:rFonts w:ascii="微軟正黑體" w:eastAsia="微軟正黑體" w:hAnsi="Times New Roman" w:cs="Arial" w:hint="eastAsia"/>
          <w:bCs/>
          <w:szCs w:val="32"/>
          <w:lang w:val="en-GB"/>
        </w:rPr>
        <w:t>1</w:t>
      </w:r>
      <w:r w:rsidRPr="00327FAB">
        <w:rPr>
          <w:rFonts w:ascii="微軟正黑體" w:eastAsia="微軟正黑體" w:hAnsi="Times New Roman" w:cs="Arial"/>
          <w:bCs/>
          <w:szCs w:val="32"/>
          <w:lang w:val="en-GB"/>
        </w:rPr>
        <w:t>C2_1pm;</w:t>
      </w:r>
    </w:p>
    <w:p w14:paraId="4E449D64" w14:textId="652BCFB8" w:rsidR="00327FAB" w:rsidRPr="00327FAB" w:rsidRDefault="00327FAB"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右車道線曲率變化率</w:t>
      </w:r>
      <w:r w:rsidRPr="00327FAB">
        <w:rPr>
          <w:rFonts w:ascii="微軟正黑體" w:eastAsia="微軟正黑體" w:hAnsi="Times New Roman" w:cs="Arial"/>
          <w:bCs/>
          <w:szCs w:val="32"/>
          <w:lang w:val="en-GB"/>
        </w:rPr>
        <w:t>VLIC_HLC3R_1pmm=VINP_Ln</w:t>
      </w:r>
      <w:r w:rsidR="00D35630">
        <w:rPr>
          <w:rFonts w:ascii="微軟正黑體" w:eastAsia="微軟正黑體" w:hAnsi="Times New Roman" w:cs="Arial" w:hint="eastAsia"/>
          <w:bCs/>
          <w:szCs w:val="32"/>
          <w:lang w:val="en-GB"/>
        </w:rPr>
        <w:t>1</w:t>
      </w:r>
      <w:r w:rsidRPr="00327FAB">
        <w:rPr>
          <w:rFonts w:ascii="微軟正黑體" w:eastAsia="微軟正黑體" w:hAnsi="Times New Roman" w:cs="Arial"/>
          <w:bCs/>
          <w:szCs w:val="32"/>
          <w:lang w:val="en-GB"/>
        </w:rPr>
        <w:t>C3_1pmm;</w:t>
      </w:r>
    </w:p>
    <w:p w14:paraId="3956DDD2" w14:textId="353B7E87" w:rsidR="00327FAB" w:rsidRPr="00327FAB" w:rsidRDefault="00327FAB"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右車道線品質</w:t>
      </w:r>
      <w:proofErr w:type="spellStart"/>
      <w:r w:rsidRPr="00327FAB">
        <w:rPr>
          <w:rFonts w:ascii="微軟正黑體" w:eastAsia="微軟正黑體" w:hAnsi="Times New Roman" w:cs="Arial"/>
          <w:bCs/>
          <w:szCs w:val="32"/>
          <w:lang w:val="en-GB"/>
        </w:rPr>
        <w:t>VLIC_HLCnfdnceR_dat</w:t>
      </w:r>
      <w:proofErr w:type="spellEnd"/>
      <w:r w:rsidRPr="00327FAB">
        <w:rPr>
          <w:rFonts w:ascii="微軟正黑體" w:eastAsia="微軟正黑體" w:hAnsi="Times New Roman" w:cs="Arial"/>
          <w:bCs/>
          <w:szCs w:val="32"/>
          <w:lang w:val="en-GB"/>
        </w:rPr>
        <w:t>=VINP_Ln</w:t>
      </w:r>
      <w:r w:rsidR="00D35630">
        <w:rPr>
          <w:rFonts w:ascii="微軟正黑體" w:eastAsia="微軟正黑體" w:hAnsi="Times New Roman" w:cs="Arial" w:hint="eastAsia"/>
          <w:bCs/>
          <w:szCs w:val="32"/>
          <w:lang w:val="en-GB"/>
        </w:rPr>
        <w:t>1</w:t>
      </w:r>
      <w:r w:rsidRPr="00327FAB">
        <w:rPr>
          <w:rFonts w:ascii="微軟正黑體" w:eastAsia="微軟正黑體" w:hAnsi="Times New Roman" w:cs="Arial"/>
          <w:bCs/>
          <w:szCs w:val="32"/>
          <w:lang w:val="en-GB"/>
        </w:rPr>
        <w:t>Cnfdnce_dat;</w:t>
      </w:r>
    </w:p>
    <w:p w14:paraId="5488889F" w14:textId="5F68BE7E" w:rsidR="00327FAB" w:rsidRPr="00327FAB" w:rsidRDefault="00327FAB"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lastRenderedPageBreak/>
        <w:t>右車道線可視距離</w:t>
      </w:r>
      <w:proofErr w:type="spellStart"/>
      <w:r w:rsidRPr="00327FAB">
        <w:rPr>
          <w:rFonts w:ascii="微軟正黑體" w:eastAsia="微軟正黑體" w:hAnsi="Times New Roman" w:cs="Arial"/>
          <w:bCs/>
          <w:szCs w:val="32"/>
          <w:lang w:val="en-GB"/>
        </w:rPr>
        <w:t>VLIC_HLViewRangeR_m</w:t>
      </w:r>
      <w:proofErr w:type="spellEnd"/>
      <w:r w:rsidRPr="00327FAB">
        <w:rPr>
          <w:rFonts w:ascii="微軟正黑體" w:eastAsia="微軟正黑體" w:hAnsi="Times New Roman" w:cs="Arial"/>
          <w:bCs/>
          <w:szCs w:val="32"/>
          <w:lang w:val="en-GB"/>
        </w:rPr>
        <w:t>=VINP_Ln</w:t>
      </w:r>
      <w:r w:rsidR="00D35630">
        <w:rPr>
          <w:rFonts w:ascii="微軟正黑體" w:eastAsia="微軟正黑體" w:hAnsi="Times New Roman" w:cs="Arial" w:hint="eastAsia"/>
          <w:bCs/>
          <w:szCs w:val="32"/>
          <w:lang w:val="en-GB"/>
        </w:rPr>
        <w:t>1</w:t>
      </w:r>
      <w:r w:rsidRPr="00327FAB">
        <w:rPr>
          <w:rFonts w:ascii="微軟正黑體" w:eastAsia="微軟正黑體" w:hAnsi="Times New Roman" w:cs="Arial"/>
          <w:bCs/>
          <w:szCs w:val="32"/>
          <w:lang w:val="en-GB"/>
        </w:rPr>
        <w:t>EndVR_m-VINP_Ln</w:t>
      </w:r>
      <w:r w:rsidR="00D35630">
        <w:rPr>
          <w:rFonts w:ascii="微軟正黑體" w:eastAsia="微軟正黑體" w:hAnsi="Times New Roman" w:cs="Arial" w:hint="eastAsia"/>
          <w:bCs/>
          <w:szCs w:val="32"/>
          <w:lang w:val="en-GB"/>
        </w:rPr>
        <w:t>1</w:t>
      </w:r>
      <w:r w:rsidRPr="00327FAB">
        <w:rPr>
          <w:rFonts w:ascii="微軟正黑體" w:eastAsia="微軟正黑體" w:hAnsi="Times New Roman" w:cs="Arial"/>
          <w:bCs/>
          <w:szCs w:val="32"/>
          <w:lang w:val="en-GB"/>
        </w:rPr>
        <w:t>StartVR_m;</w:t>
      </w:r>
    </w:p>
    <w:p w14:paraId="795B5CF1" w14:textId="0C5DCA4F" w:rsidR="00D35630" w:rsidRDefault="00D35630" w:rsidP="00D35630">
      <w:pPr>
        <w:pStyle w:val="Web"/>
        <w:numPr>
          <w:ilvl w:val="0"/>
          <w:numId w:val="26"/>
        </w:numPr>
        <w:spacing w:before="0" w:beforeAutospacing="0" w:after="0" w:afterAutospacing="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當</w:t>
      </w:r>
      <w:r w:rsidRPr="00327FAB">
        <w:rPr>
          <w:rFonts w:ascii="微軟正黑體" w:eastAsia="微軟正黑體" w:hAnsi="Times New Roman" w:cs="Arial"/>
          <w:bCs/>
          <w:szCs w:val="32"/>
          <w:lang w:val="en-GB"/>
        </w:rPr>
        <w:t>VINP_Ln1Side_enum == ENUM_LN1SIDE_</w:t>
      </w:r>
      <w:r w:rsidRPr="00D35630">
        <w:t xml:space="preserve"> </w:t>
      </w:r>
      <w:r w:rsidRPr="00D35630">
        <w:rPr>
          <w:rFonts w:ascii="微軟正黑體" w:eastAsia="微軟正黑體" w:hAnsi="Times New Roman" w:cs="Arial"/>
          <w:bCs/>
          <w:szCs w:val="32"/>
          <w:lang w:val="en-GB"/>
        </w:rPr>
        <w:t>UNKNOWN</w:t>
      </w:r>
      <w:r w:rsidRPr="00327FAB">
        <w:rPr>
          <w:rFonts w:ascii="微軟正黑體" w:eastAsia="微軟正黑體" w:hAnsi="Times New Roman" w:cs="Arial"/>
          <w:bCs/>
          <w:szCs w:val="32"/>
          <w:lang w:val="en-GB"/>
        </w:rPr>
        <w:t xml:space="preserve"> &amp;&amp; VINP_Ln2Side_enum == ENUM_LN2SIDE_RIGHT</w:t>
      </w:r>
    </w:p>
    <w:p w14:paraId="410987BB" w14:textId="77777777" w:rsidR="00D35630" w:rsidRDefault="00D35630" w:rsidP="00D35630">
      <w:pPr>
        <w:pStyle w:val="Web"/>
        <w:ind w:leftChars="200" w:left="48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則:</w:t>
      </w:r>
    </w:p>
    <w:p w14:paraId="25A8E647" w14:textId="41504F1F"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左車道線距離</w:t>
      </w:r>
      <w:r w:rsidRPr="00327FAB">
        <w:rPr>
          <w:rFonts w:ascii="微軟正黑體" w:eastAsia="微軟正黑體" w:hAnsi="Times New Roman" w:cs="Arial"/>
          <w:bCs/>
          <w:szCs w:val="32"/>
          <w:lang w:val="en-GB"/>
        </w:rPr>
        <w:t>VLIC_HLC0L_m=</w:t>
      </w:r>
      <w:r w:rsidRPr="00D35630">
        <w:t xml:space="preserve"> </w:t>
      </w:r>
      <w:r w:rsidRPr="00D35630">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5B97075C" w14:textId="45BE7356"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左車道線斜率</w:t>
      </w:r>
      <w:r w:rsidRPr="00327FAB">
        <w:rPr>
          <w:rFonts w:ascii="微軟正黑體" w:eastAsia="微軟正黑體" w:hAnsi="Times New Roman" w:cs="Arial"/>
          <w:bCs/>
          <w:szCs w:val="32"/>
          <w:lang w:val="en-GB"/>
        </w:rPr>
        <w:t>VLIC_HLC1L_rad=</w:t>
      </w:r>
      <w:r w:rsidRPr="00D35630">
        <w:t xml:space="preserve"> </w:t>
      </w:r>
      <w:r w:rsidRPr="00D35630">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4C023EE5" w14:textId="12CB9BDA"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左車道線曲率</w:t>
      </w:r>
      <w:r w:rsidRPr="00327FAB">
        <w:rPr>
          <w:rFonts w:ascii="微軟正黑體" w:eastAsia="微軟正黑體" w:hAnsi="Times New Roman" w:cs="Arial"/>
          <w:bCs/>
          <w:szCs w:val="32"/>
          <w:lang w:val="en-GB"/>
        </w:rPr>
        <w:t>VLIC_HLC2L_1pm=</w:t>
      </w:r>
      <w:r w:rsidRPr="00D35630">
        <w:t xml:space="preserve"> </w:t>
      </w:r>
      <w:r w:rsidRPr="00D35630">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0D33B54E" w14:textId="1F9BEF6B"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左車道線曲率變化率</w:t>
      </w:r>
      <w:r w:rsidRPr="00327FAB">
        <w:rPr>
          <w:rFonts w:ascii="微軟正黑體" w:eastAsia="微軟正黑體" w:hAnsi="Times New Roman" w:cs="Arial"/>
          <w:bCs/>
          <w:szCs w:val="32"/>
          <w:lang w:val="en-GB"/>
        </w:rPr>
        <w:t>VLIC_HLC3L_1pmm=</w:t>
      </w:r>
      <w:r w:rsidRPr="00D35630">
        <w:t xml:space="preserve"> </w:t>
      </w:r>
      <w:r w:rsidRPr="00D35630">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13BF2A36" w14:textId="31078F53"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左車道線品質</w:t>
      </w:r>
      <w:proofErr w:type="spellStart"/>
      <w:r w:rsidRPr="00327FAB">
        <w:rPr>
          <w:rFonts w:ascii="微軟正黑體" w:eastAsia="微軟正黑體" w:hAnsi="Times New Roman" w:cs="Arial"/>
          <w:bCs/>
          <w:szCs w:val="32"/>
          <w:lang w:val="en-GB"/>
        </w:rPr>
        <w:t>VLIC_HLCnfdnceL_dat</w:t>
      </w:r>
      <w:proofErr w:type="spellEnd"/>
      <w:r w:rsidRPr="00327FAB">
        <w:rPr>
          <w:rFonts w:ascii="微軟正黑體" w:eastAsia="微軟正黑體" w:hAnsi="Times New Roman" w:cs="Arial"/>
          <w:bCs/>
          <w:szCs w:val="32"/>
          <w:lang w:val="en-GB"/>
        </w:rPr>
        <w:t>=</w:t>
      </w:r>
      <w:r w:rsidRPr="00D35630">
        <w:t xml:space="preserve"> </w:t>
      </w:r>
      <w:r w:rsidRPr="00D35630">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27C307ED" w14:textId="46BB038D"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左車道線可視距離</w:t>
      </w:r>
      <w:proofErr w:type="spellStart"/>
      <w:r w:rsidRPr="00327FAB">
        <w:rPr>
          <w:rFonts w:ascii="微軟正黑體" w:eastAsia="微軟正黑體" w:hAnsi="Times New Roman" w:cs="Arial"/>
          <w:bCs/>
          <w:szCs w:val="32"/>
          <w:lang w:val="en-GB"/>
        </w:rPr>
        <w:t>VLIC_HLViewRangeL_m</w:t>
      </w:r>
      <w:proofErr w:type="spellEnd"/>
      <w:r w:rsidRPr="00327FAB">
        <w:rPr>
          <w:rFonts w:ascii="微軟正黑體" w:eastAsia="微軟正黑體" w:hAnsi="Times New Roman" w:cs="Arial"/>
          <w:bCs/>
          <w:szCs w:val="32"/>
          <w:lang w:val="en-GB"/>
        </w:rPr>
        <w:t>=</w:t>
      </w:r>
      <w:r w:rsidRPr="00D35630">
        <w:t xml:space="preserve"> </w:t>
      </w:r>
      <w:r w:rsidRPr="00D35630">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0013CC51" w14:textId="77777777"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右車道線距離</w:t>
      </w:r>
      <w:r w:rsidRPr="00327FAB">
        <w:rPr>
          <w:rFonts w:ascii="微軟正黑體" w:eastAsia="微軟正黑體" w:hAnsi="Times New Roman" w:cs="Arial"/>
          <w:bCs/>
          <w:szCs w:val="32"/>
          <w:lang w:val="en-GB"/>
        </w:rPr>
        <w:t>VLIC_HLC0R_m=VINP_Ln2C0_m;</w:t>
      </w:r>
    </w:p>
    <w:p w14:paraId="12920244" w14:textId="77777777"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右車道線斜率</w:t>
      </w:r>
      <w:r w:rsidRPr="00327FAB">
        <w:rPr>
          <w:rFonts w:ascii="微軟正黑體" w:eastAsia="微軟正黑體" w:hAnsi="Times New Roman" w:cs="Arial"/>
          <w:bCs/>
          <w:szCs w:val="32"/>
          <w:lang w:val="en-GB"/>
        </w:rPr>
        <w:t>VLIC_HLC1R_rad=VINP_Ln2C1_rad;</w:t>
      </w:r>
    </w:p>
    <w:p w14:paraId="066D9F15" w14:textId="77777777"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右車道線曲率</w:t>
      </w:r>
      <w:r w:rsidRPr="00327FAB">
        <w:rPr>
          <w:rFonts w:ascii="微軟正黑體" w:eastAsia="微軟正黑體" w:hAnsi="Times New Roman" w:cs="Arial"/>
          <w:bCs/>
          <w:szCs w:val="32"/>
          <w:lang w:val="en-GB"/>
        </w:rPr>
        <w:t>VLIC_HLC2R_1pm=VINP_Ln2C2_1pm;</w:t>
      </w:r>
    </w:p>
    <w:p w14:paraId="367CA87D" w14:textId="77777777"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右車道線曲率變化率</w:t>
      </w:r>
      <w:r w:rsidRPr="00327FAB">
        <w:rPr>
          <w:rFonts w:ascii="微軟正黑體" w:eastAsia="微軟正黑體" w:hAnsi="Times New Roman" w:cs="Arial"/>
          <w:bCs/>
          <w:szCs w:val="32"/>
          <w:lang w:val="en-GB"/>
        </w:rPr>
        <w:t>VLIC_HLC3R_1pmm=VINP_Ln2C3_1pmm;</w:t>
      </w:r>
    </w:p>
    <w:p w14:paraId="67588C1B" w14:textId="77777777"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右車道線品質</w:t>
      </w:r>
      <w:proofErr w:type="spellStart"/>
      <w:r w:rsidRPr="00327FAB">
        <w:rPr>
          <w:rFonts w:ascii="微軟正黑體" w:eastAsia="微軟正黑體" w:hAnsi="Times New Roman" w:cs="Arial"/>
          <w:bCs/>
          <w:szCs w:val="32"/>
          <w:lang w:val="en-GB"/>
        </w:rPr>
        <w:t>VLIC_HLCnfdnceR_dat</w:t>
      </w:r>
      <w:proofErr w:type="spellEnd"/>
      <w:r w:rsidRPr="00327FAB">
        <w:rPr>
          <w:rFonts w:ascii="微軟正黑體" w:eastAsia="微軟正黑體" w:hAnsi="Times New Roman" w:cs="Arial"/>
          <w:bCs/>
          <w:szCs w:val="32"/>
          <w:lang w:val="en-GB"/>
        </w:rPr>
        <w:t>=VINP_Ln2Cnfdnce_dat;</w:t>
      </w:r>
    </w:p>
    <w:p w14:paraId="4B03E77C" w14:textId="77777777" w:rsidR="00D35630"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右車道線可視距離</w:t>
      </w:r>
      <w:proofErr w:type="spellStart"/>
      <w:r w:rsidRPr="00327FAB">
        <w:rPr>
          <w:rFonts w:ascii="微軟正黑體" w:eastAsia="微軟正黑體" w:hAnsi="Times New Roman" w:cs="Arial"/>
          <w:bCs/>
          <w:szCs w:val="32"/>
          <w:lang w:val="en-GB"/>
        </w:rPr>
        <w:t>VLIC_HLViewRangeR_m</w:t>
      </w:r>
      <w:proofErr w:type="spellEnd"/>
      <w:r w:rsidRPr="00327FAB">
        <w:rPr>
          <w:rFonts w:ascii="微軟正黑體" w:eastAsia="微軟正黑體" w:hAnsi="Times New Roman" w:cs="Arial"/>
          <w:bCs/>
          <w:szCs w:val="32"/>
          <w:lang w:val="en-GB"/>
        </w:rPr>
        <w:t>=VINP_Ln2EndVR_m-VINP_Ln2StartVR_m;</w:t>
      </w:r>
    </w:p>
    <w:p w14:paraId="5702BAB0" w14:textId="0EB353E5" w:rsidR="00D35630" w:rsidRDefault="00D35630" w:rsidP="00D35630">
      <w:pPr>
        <w:pStyle w:val="Web"/>
        <w:numPr>
          <w:ilvl w:val="0"/>
          <w:numId w:val="26"/>
        </w:numPr>
        <w:spacing w:before="0" w:beforeAutospacing="0" w:after="0" w:afterAutospacing="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當</w:t>
      </w:r>
      <w:r w:rsidRPr="00327FAB">
        <w:rPr>
          <w:rFonts w:ascii="微軟正黑體" w:eastAsia="微軟正黑體" w:hAnsi="Times New Roman" w:cs="Arial"/>
          <w:bCs/>
          <w:szCs w:val="32"/>
          <w:lang w:val="en-GB"/>
        </w:rPr>
        <w:t>VINP_Ln1Side_enum == ENUM_LN1SIDE_</w:t>
      </w:r>
      <w:r w:rsidRPr="00D35630">
        <w:rPr>
          <w:rFonts w:ascii="微軟正黑體" w:eastAsia="微軟正黑體" w:hAnsi="Times New Roman" w:cs="Arial"/>
          <w:bCs/>
          <w:szCs w:val="32"/>
          <w:lang w:val="en-GB"/>
        </w:rPr>
        <w:t xml:space="preserve"> UNKNOWN</w:t>
      </w:r>
      <w:r w:rsidRPr="00327FAB">
        <w:rPr>
          <w:rFonts w:ascii="微軟正黑體" w:eastAsia="微軟正黑體" w:hAnsi="Times New Roman" w:cs="Arial"/>
          <w:bCs/>
          <w:szCs w:val="32"/>
          <w:lang w:val="en-GB"/>
        </w:rPr>
        <w:t xml:space="preserve"> &amp;&amp; VINP_Ln2Side_enum == ENUM_LN2SIDE_ LEFT</w:t>
      </w:r>
    </w:p>
    <w:p w14:paraId="1EC0CC4E" w14:textId="77777777" w:rsidR="00D35630" w:rsidRDefault="00D35630" w:rsidP="00D35630">
      <w:pPr>
        <w:pStyle w:val="Web"/>
        <w:ind w:leftChars="200" w:left="48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則:</w:t>
      </w:r>
    </w:p>
    <w:p w14:paraId="656A820F" w14:textId="77777777"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左車道線距離</w:t>
      </w:r>
      <w:r w:rsidRPr="00327FAB">
        <w:rPr>
          <w:rFonts w:ascii="微軟正黑體" w:eastAsia="微軟正黑體" w:hAnsi="Times New Roman" w:cs="Arial"/>
          <w:bCs/>
          <w:szCs w:val="32"/>
          <w:lang w:val="en-GB"/>
        </w:rPr>
        <w:t>VLIC_HLC0L_m=VINP_Ln</w:t>
      </w:r>
      <w:r>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C0_m;</w:t>
      </w:r>
    </w:p>
    <w:p w14:paraId="420C5C5B" w14:textId="77777777"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lastRenderedPageBreak/>
        <w:t>左車道線斜率</w:t>
      </w:r>
      <w:r w:rsidRPr="00327FAB">
        <w:rPr>
          <w:rFonts w:ascii="微軟正黑體" w:eastAsia="微軟正黑體" w:hAnsi="Times New Roman" w:cs="Arial"/>
          <w:bCs/>
          <w:szCs w:val="32"/>
          <w:lang w:val="en-GB"/>
        </w:rPr>
        <w:t>VLIC_HLC1L_rad=VINP_Ln</w:t>
      </w:r>
      <w:r>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C1_rad;</w:t>
      </w:r>
    </w:p>
    <w:p w14:paraId="6F3FDFE7" w14:textId="77777777"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左車道線曲率</w:t>
      </w:r>
      <w:r w:rsidRPr="00327FAB">
        <w:rPr>
          <w:rFonts w:ascii="微軟正黑體" w:eastAsia="微軟正黑體" w:hAnsi="Times New Roman" w:cs="Arial"/>
          <w:bCs/>
          <w:szCs w:val="32"/>
          <w:lang w:val="en-GB"/>
        </w:rPr>
        <w:t>VLIC_HLC2L_1pm=VINP_Ln</w:t>
      </w:r>
      <w:r>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C2_1pm;</w:t>
      </w:r>
    </w:p>
    <w:p w14:paraId="007DA0C0" w14:textId="77777777"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左車道線曲率變化率</w:t>
      </w:r>
      <w:r w:rsidRPr="00327FAB">
        <w:rPr>
          <w:rFonts w:ascii="微軟正黑體" w:eastAsia="微軟正黑體" w:hAnsi="Times New Roman" w:cs="Arial"/>
          <w:bCs/>
          <w:szCs w:val="32"/>
          <w:lang w:val="en-GB"/>
        </w:rPr>
        <w:t>VLIC_HLC3L_1pmm=VINP_Ln</w:t>
      </w:r>
      <w:r>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C3_1pmm;</w:t>
      </w:r>
    </w:p>
    <w:p w14:paraId="6E8C94BA" w14:textId="77777777"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左車道線品質</w:t>
      </w:r>
      <w:proofErr w:type="spellStart"/>
      <w:r w:rsidRPr="00327FAB">
        <w:rPr>
          <w:rFonts w:ascii="微軟正黑體" w:eastAsia="微軟正黑體" w:hAnsi="Times New Roman" w:cs="Arial"/>
          <w:bCs/>
          <w:szCs w:val="32"/>
          <w:lang w:val="en-GB"/>
        </w:rPr>
        <w:t>VLIC_HLCnfdnceL_dat</w:t>
      </w:r>
      <w:proofErr w:type="spellEnd"/>
      <w:r w:rsidRPr="00327FAB">
        <w:rPr>
          <w:rFonts w:ascii="微軟正黑體" w:eastAsia="微軟正黑體" w:hAnsi="Times New Roman" w:cs="Arial"/>
          <w:bCs/>
          <w:szCs w:val="32"/>
          <w:lang w:val="en-GB"/>
        </w:rPr>
        <w:t>=VINP_Ln</w:t>
      </w:r>
      <w:r>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Cnfdnce_dat;</w:t>
      </w:r>
    </w:p>
    <w:p w14:paraId="22329F81" w14:textId="77777777"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左車道線可視距離</w:t>
      </w:r>
      <w:proofErr w:type="spellStart"/>
      <w:r w:rsidRPr="00327FAB">
        <w:rPr>
          <w:rFonts w:ascii="微軟正黑體" w:eastAsia="微軟正黑體" w:hAnsi="Times New Roman" w:cs="Arial"/>
          <w:bCs/>
          <w:szCs w:val="32"/>
          <w:lang w:val="en-GB"/>
        </w:rPr>
        <w:t>VLIC_HLViewRangeL_m</w:t>
      </w:r>
      <w:proofErr w:type="spellEnd"/>
      <w:r w:rsidRPr="00327FAB">
        <w:rPr>
          <w:rFonts w:ascii="微軟正黑體" w:eastAsia="微軟正黑體" w:hAnsi="Times New Roman" w:cs="Arial"/>
          <w:bCs/>
          <w:szCs w:val="32"/>
          <w:lang w:val="en-GB"/>
        </w:rPr>
        <w:t>=VINP_Ln</w:t>
      </w:r>
      <w:r>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EndVR_m-VINP_Ln</w:t>
      </w:r>
      <w:r>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StartVR_m;</w:t>
      </w:r>
    </w:p>
    <w:p w14:paraId="0B1DE784" w14:textId="1D18FB7D"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右車道線距離</w:t>
      </w:r>
      <w:r w:rsidRPr="00327FAB">
        <w:rPr>
          <w:rFonts w:ascii="微軟正黑體" w:eastAsia="微軟正黑體" w:hAnsi="Times New Roman" w:cs="Arial"/>
          <w:bCs/>
          <w:szCs w:val="32"/>
          <w:lang w:val="en-GB"/>
        </w:rPr>
        <w:t>VLIC_HLC0R_m=</w:t>
      </w:r>
      <w:r w:rsidR="00A876B9" w:rsidRPr="00A876B9">
        <w:t xml:space="preserve"> </w:t>
      </w:r>
      <w:r w:rsidR="00A876B9"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154769A7" w14:textId="3208D70D"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右車道線斜率</w:t>
      </w:r>
      <w:r w:rsidRPr="00327FAB">
        <w:rPr>
          <w:rFonts w:ascii="微軟正黑體" w:eastAsia="微軟正黑體" w:hAnsi="Times New Roman" w:cs="Arial"/>
          <w:bCs/>
          <w:szCs w:val="32"/>
          <w:lang w:val="en-GB"/>
        </w:rPr>
        <w:t>VLIC_HLC1R_rad=</w:t>
      </w:r>
      <w:r w:rsidR="00A876B9" w:rsidRPr="00A876B9">
        <w:t xml:space="preserve"> </w:t>
      </w:r>
      <w:r w:rsidR="00A876B9"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6FACF612" w14:textId="4B5076A5"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右車道線曲率</w:t>
      </w:r>
      <w:r w:rsidRPr="00327FAB">
        <w:rPr>
          <w:rFonts w:ascii="微軟正黑體" w:eastAsia="微軟正黑體" w:hAnsi="Times New Roman" w:cs="Arial"/>
          <w:bCs/>
          <w:szCs w:val="32"/>
          <w:lang w:val="en-GB"/>
        </w:rPr>
        <w:t>VLIC_HLC2R_1pm=</w:t>
      </w:r>
      <w:r w:rsidR="00A876B9" w:rsidRPr="00A876B9">
        <w:t xml:space="preserve"> </w:t>
      </w:r>
      <w:r w:rsidR="00A876B9"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5968F88A" w14:textId="191252BA" w:rsidR="00D35630" w:rsidRPr="00327FAB"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右車道線曲率變化率</w:t>
      </w:r>
      <w:r w:rsidRPr="00327FAB">
        <w:rPr>
          <w:rFonts w:ascii="微軟正黑體" w:eastAsia="微軟正黑體" w:hAnsi="Times New Roman" w:cs="Arial"/>
          <w:bCs/>
          <w:szCs w:val="32"/>
          <w:lang w:val="en-GB"/>
        </w:rPr>
        <w:t>VLIC_HLC3R_1pmm=</w:t>
      </w:r>
      <w:r w:rsidR="00A876B9" w:rsidRPr="00A876B9">
        <w:t xml:space="preserve"> </w:t>
      </w:r>
      <w:r w:rsidR="00A876B9"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2B13A478" w14:textId="11EB65C5" w:rsidR="00D35630" w:rsidRDefault="00D35630" w:rsidP="00D35630">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右車道線品質</w:t>
      </w:r>
      <w:proofErr w:type="spellStart"/>
      <w:r w:rsidRPr="00327FAB">
        <w:rPr>
          <w:rFonts w:ascii="微軟正黑體" w:eastAsia="微軟正黑體" w:hAnsi="Times New Roman" w:cs="Arial"/>
          <w:bCs/>
          <w:szCs w:val="32"/>
          <w:lang w:val="en-GB"/>
        </w:rPr>
        <w:t>VLIC_HLCnfdnceR_dat</w:t>
      </w:r>
      <w:proofErr w:type="spellEnd"/>
      <w:r w:rsidRPr="00327FAB">
        <w:rPr>
          <w:rFonts w:ascii="微軟正黑體" w:eastAsia="微軟正黑體" w:hAnsi="Times New Roman" w:cs="Arial"/>
          <w:bCs/>
          <w:szCs w:val="32"/>
          <w:lang w:val="en-GB"/>
        </w:rPr>
        <w:t>=</w:t>
      </w:r>
      <w:r w:rsidR="00A876B9" w:rsidRPr="00A876B9">
        <w:t xml:space="preserve"> </w:t>
      </w:r>
      <w:r w:rsidR="00A876B9"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765241BD" w14:textId="3F50E2A9" w:rsidR="00A876B9" w:rsidRDefault="00A876B9" w:rsidP="00A876B9">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右車道線可視距離</w:t>
      </w:r>
      <w:proofErr w:type="spellStart"/>
      <w:r w:rsidRPr="00327FAB">
        <w:rPr>
          <w:rFonts w:ascii="微軟正黑體" w:eastAsia="微軟正黑體" w:hAnsi="Times New Roman" w:cs="Arial"/>
          <w:bCs/>
          <w:szCs w:val="32"/>
          <w:lang w:val="en-GB"/>
        </w:rPr>
        <w:t>VLIC_HLViewRangeR_m</w:t>
      </w:r>
      <w:proofErr w:type="spellEnd"/>
      <w:r w:rsidRPr="00327FAB">
        <w:rPr>
          <w:rFonts w:ascii="微軟正黑體" w:eastAsia="微軟正黑體" w:hAnsi="Times New Roman" w:cs="Arial"/>
          <w:bCs/>
          <w:szCs w:val="32"/>
          <w:lang w:val="en-GB"/>
        </w:rPr>
        <w:t>=</w:t>
      </w:r>
      <w:r w:rsidRPr="00A876B9">
        <w:rPr>
          <w:rFonts w:ascii="微軟正黑體" w:eastAsia="微軟正黑體" w:hAnsi="Times New Roman" w:cs="Arial"/>
          <w:bCs/>
          <w:szCs w:val="32"/>
          <w:lang w:val="en-GB"/>
        </w:rPr>
        <w:t xml:space="preserve"> ZERO_INT</w:t>
      </w:r>
      <w:r w:rsidRPr="00327FAB">
        <w:rPr>
          <w:rFonts w:ascii="微軟正黑體" w:eastAsia="微軟正黑體" w:hAnsi="Times New Roman" w:cs="Arial"/>
          <w:bCs/>
          <w:szCs w:val="32"/>
          <w:lang w:val="en-GB"/>
        </w:rPr>
        <w:t>;</w:t>
      </w:r>
    </w:p>
    <w:p w14:paraId="6D1D9A1F" w14:textId="1FCED544" w:rsidR="00A876B9" w:rsidRDefault="00A876B9" w:rsidP="00A876B9">
      <w:pPr>
        <w:pStyle w:val="Web"/>
        <w:numPr>
          <w:ilvl w:val="0"/>
          <w:numId w:val="26"/>
        </w:numPr>
        <w:spacing w:before="0" w:beforeAutospacing="0" w:after="0" w:afterAutospacing="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當</w:t>
      </w:r>
      <w:r w:rsidRPr="00327FAB">
        <w:rPr>
          <w:rFonts w:ascii="微軟正黑體" w:eastAsia="微軟正黑體" w:hAnsi="Times New Roman" w:cs="Arial"/>
          <w:bCs/>
          <w:szCs w:val="32"/>
          <w:lang w:val="en-GB"/>
        </w:rPr>
        <w:t>VINP_Ln1Side_enum == ENUM_LN1SIDE_</w:t>
      </w:r>
      <w:r w:rsidRPr="00D35630">
        <w:rPr>
          <w:rFonts w:ascii="微軟正黑體" w:eastAsia="微軟正黑體" w:hAnsi="Times New Roman" w:cs="Arial"/>
          <w:bCs/>
          <w:szCs w:val="32"/>
          <w:lang w:val="en-GB"/>
        </w:rPr>
        <w:t xml:space="preserve"> </w:t>
      </w:r>
      <w:r w:rsidRPr="00327FAB">
        <w:rPr>
          <w:rFonts w:ascii="微軟正黑體" w:eastAsia="微軟正黑體" w:hAnsi="Times New Roman" w:cs="Arial"/>
          <w:bCs/>
          <w:szCs w:val="32"/>
          <w:lang w:val="en-GB"/>
        </w:rPr>
        <w:t>RIGHT  &amp;&amp; VINP_Ln2Side_enum == ENUM_LN2SIDE_</w:t>
      </w:r>
      <w:r w:rsidR="009E0614" w:rsidRPr="009E0614">
        <w:rPr>
          <w:rFonts w:ascii="微軟正黑體" w:eastAsia="微軟正黑體" w:hAnsi="Times New Roman" w:cs="Arial"/>
          <w:bCs/>
          <w:szCs w:val="32"/>
          <w:lang w:val="en-GB"/>
        </w:rPr>
        <w:t xml:space="preserve"> </w:t>
      </w:r>
      <w:r w:rsidR="009E0614" w:rsidRPr="00D35630">
        <w:rPr>
          <w:rFonts w:ascii="微軟正黑體" w:eastAsia="微軟正黑體" w:hAnsi="Times New Roman" w:cs="Arial"/>
          <w:bCs/>
          <w:szCs w:val="32"/>
          <w:lang w:val="en-GB"/>
        </w:rPr>
        <w:t>UNKNOWN</w:t>
      </w:r>
    </w:p>
    <w:p w14:paraId="23AE82C9" w14:textId="77777777" w:rsidR="00A876B9" w:rsidRDefault="00A876B9" w:rsidP="00A876B9">
      <w:pPr>
        <w:pStyle w:val="Web"/>
        <w:ind w:leftChars="200" w:left="48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則:</w:t>
      </w:r>
    </w:p>
    <w:p w14:paraId="78DC25AB" w14:textId="03D12C30" w:rsidR="00A876B9" w:rsidRPr="00327FAB" w:rsidRDefault="00A876B9" w:rsidP="00A876B9">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左車道線距離</w:t>
      </w:r>
      <w:r w:rsidRPr="00327FAB">
        <w:rPr>
          <w:rFonts w:ascii="微軟正黑體" w:eastAsia="微軟正黑體" w:hAnsi="Times New Roman" w:cs="Arial"/>
          <w:bCs/>
          <w:szCs w:val="32"/>
          <w:lang w:val="en-GB"/>
        </w:rPr>
        <w:t>VLIC_HLC0L_m=</w:t>
      </w:r>
      <w:r w:rsidR="009E0614" w:rsidRPr="009E0614">
        <w:rPr>
          <w:rFonts w:ascii="微軟正黑體" w:eastAsia="微軟正黑體" w:hAnsi="Times New Roman" w:cs="Arial"/>
          <w:bCs/>
          <w:szCs w:val="32"/>
          <w:lang w:val="en-GB"/>
        </w:rPr>
        <w:t xml:space="preserve"> </w:t>
      </w:r>
      <w:r w:rsidR="009E0614"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309E0A5B" w14:textId="17626C60" w:rsidR="00A876B9" w:rsidRPr="00327FAB" w:rsidRDefault="00A876B9" w:rsidP="00A876B9">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左車道線斜率</w:t>
      </w:r>
      <w:r w:rsidRPr="00327FAB">
        <w:rPr>
          <w:rFonts w:ascii="微軟正黑體" w:eastAsia="微軟正黑體" w:hAnsi="Times New Roman" w:cs="Arial"/>
          <w:bCs/>
          <w:szCs w:val="32"/>
          <w:lang w:val="en-GB"/>
        </w:rPr>
        <w:t>VLIC_HLC1L_rad=</w:t>
      </w:r>
      <w:r w:rsidR="009E0614" w:rsidRPr="009E0614">
        <w:rPr>
          <w:rFonts w:ascii="微軟正黑體" w:eastAsia="微軟正黑體" w:hAnsi="Times New Roman" w:cs="Arial"/>
          <w:bCs/>
          <w:szCs w:val="32"/>
          <w:lang w:val="en-GB"/>
        </w:rPr>
        <w:t xml:space="preserve"> </w:t>
      </w:r>
      <w:r w:rsidR="009E0614"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3A001B01" w14:textId="0D025F55" w:rsidR="00A876B9" w:rsidRPr="00327FAB" w:rsidRDefault="00A876B9" w:rsidP="00A876B9">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左車道線曲率</w:t>
      </w:r>
      <w:r w:rsidRPr="00327FAB">
        <w:rPr>
          <w:rFonts w:ascii="微軟正黑體" w:eastAsia="微軟正黑體" w:hAnsi="Times New Roman" w:cs="Arial"/>
          <w:bCs/>
          <w:szCs w:val="32"/>
          <w:lang w:val="en-GB"/>
        </w:rPr>
        <w:t>VLIC_HLC2L_1pm=</w:t>
      </w:r>
      <w:r w:rsidR="009E0614" w:rsidRPr="009E0614">
        <w:rPr>
          <w:rFonts w:ascii="微軟正黑體" w:eastAsia="微軟正黑體" w:hAnsi="Times New Roman" w:cs="Arial"/>
          <w:bCs/>
          <w:szCs w:val="32"/>
          <w:lang w:val="en-GB"/>
        </w:rPr>
        <w:t xml:space="preserve"> </w:t>
      </w:r>
      <w:r w:rsidR="009E0614"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3118B5F4" w14:textId="3871B830" w:rsidR="00A876B9" w:rsidRPr="00327FAB" w:rsidRDefault="00A876B9" w:rsidP="00A876B9">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左車道線曲率變化率</w:t>
      </w:r>
      <w:r w:rsidRPr="00327FAB">
        <w:rPr>
          <w:rFonts w:ascii="微軟正黑體" w:eastAsia="微軟正黑體" w:hAnsi="Times New Roman" w:cs="Arial"/>
          <w:bCs/>
          <w:szCs w:val="32"/>
          <w:lang w:val="en-GB"/>
        </w:rPr>
        <w:t>VLIC_HLC3L_1pmm=</w:t>
      </w:r>
      <w:r w:rsidR="009E0614" w:rsidRPr="009E0614">
        <w:rPr>
          <w:rFonts w:ascii="微軟正黑體" w:eastAsia="微軟正黑體" w:hAnsi="Times New Roman" w:cs="Arial"/>
          <w:bCs/>
          <w:szCs w:val="32"/>
          <w:lang w:val="en-GB"/>
        </w:rPr>
        <w:t xml:space="preserve"> </w:t>
      </w:r>
      <w:r w:rsidR="009E0614"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1C091B26" w14:textId="0D081705" w:rsidR="00A876B9" w:rsidRPr="00327FAB" w:rsidRDefault="00A876B9" w:rsidP="00A876B9">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左車道線品質</w:t>
      </w:r>
      <w:proofErr w:type="spellStart"/>
      <w:r w:rsidRPr="00327FAB">
        <w:rPr>
          <w:rFonts w:ascii="微軟正黑體" w:eastAsia="微軟正黑體" w:hAnsi="Times New Roman" w:cs="Arial"/>
          <w:bCs/>
          <w:szCs w:val="32"/>
          <w:lang w:val="en-GB"/>
        </w:rPr>
        <w:t>VLIC_HLCnfdnceL_dat</w:t>
      </w:r>
      <w:proofErr w:type="spellEnd"/>
      <w:r w:rsidRPr="00327FAB">
        <w:rPr>
          <w:rFonts w:ascii="微軟正黑體" w:eastAsia="微軟正黑體" w:hAnsi="Times New Roman" w:cs="Arial"/>
          <w:bCs/>
          <w:szCs w:val="32"/>
          <w:lang w:val="en-GB"/>
        </w:rPr>
        <w:t>=</w:t>
      </w:r>
      <w:r w:rsidR="009E0614" w:rsidRPr="009E0614">
        <w:rPr>
          <w:rFonts w:ascii="微軟正黑體" w:eastAsia="微軟正黑體" w:hAnsi="Times New Roman" w:cs="Arial"/>
          <w:bCs/>
          <w:szCs w:val="32"/>
          <w:lang w:val="en-GB"/>
        </w:rPr>
        <w:t xml:space="preserve"> </w:t>
      </w:r>
      <w:r w:rsidR="009E0614"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24633B8D" w14:textId="21314683" w:rsidR="00A876B9" w:rsidRPr="00327FAB" w:rsidRDefault="00A876B9" w:rsidP="00A876B9">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左車道線可視距離</w:t>
      </w:r>
      <w:proofErr w:type="spellStart"/>
      <w:r w:rsidRPr="00327FAB">
        <w:rPr>
          <w:rFonts w:ascii="微軟正黑體" w:eastAsia="微軟正黑體" w:hAnsi="Times New Roman" w:cs="Arial"/>
          <w:bCs/>
          <w:szCs w:val="32"/>
          <w:lang w:val="en-GB"/>
        </w:rPr>
        <w:t>VLIC_HLViewRangeL_m</w:t>
      </w:r>
      <w:proofErr w:type="spellEnd"/>
      <w:r w:rsidRPr="00327FAB">
        <w:rPr>
          <w:rFonts w:ascii="微軟正黑體" w:eastAsia="微軟正黑體" w:hAnsi="Times New Roman" w:cs="Arial"/>
          <w:bCs/>
          <w:szCs w:val="32"/>
          <w:lang w:val="en-GB"/>
        </w:rPr>
        <w:t>=</w:t>
      </w:r>
      <w:r w:rsidR="009E0614" w:rsidRPr="009E0614">
        <w:rPr>
          <w:rFonts w:ascii="微軟正黑體" w:eastAsia="微軟正黑體" w:hAnsi="Times New Roman" w:cs="Arial"/>
          <w:bCs/>
          <w:szCs w:val="32"/>
          <w:lang w:val="en-GB"/>
        </w:rPr>
        <w:t xml:space="preserve"> </w:t>
      </w:r>
      <w:r w:rsidR="009E0614"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0DF05349" w14:textId="77777777" w:rsidR="00A876B9" w:rsidRPr="00327FAB" w:rsidRDefault="00A876B9" w:rsidP="00A876B9">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lastRenderedPageBreak/>
        <w:t>右車道線距離</w:t>
      </w:r>
      <w:r w:rsidRPr="00327FAB">
        <w:rPr>
          <w:rFonts w:ascii="微軟正黑體" w:eastAsia="微軟正黑體" w:hAnsi="Times New Roman" w:cs="Arial"/>
          <w:bCs/>
          <w:szCs w:val="32"/>
          <w:lang w:val="en-GB"/>
        </w:rPr>
        <w:t>VLIC_HLC0R_m=VINP_Ln</w:t>
      </w:r>
      <w:r>
        <w:rPr>
          <w:rFonts w:ascii="微軟正黑體" w:eastAsia="微軟正黑體" w:hAnsi="Times New Roman" w:cs="Arial" w:hint="eastAsia"/>
          <w:bCs/>
          <w:szCs w:val="32"/>
          <w:lang w:val="en-GB"/>
        </w:rPr>
        <w:t>1</w:t>
      </w:r>
      <w:r w:rsidRPr="00327FAB">
        <w:rPr>
          <w:rFonts w:ascii="微軟正黑體" w:eastAsia="微軟正黑體" w:hAnsi="Times New Roman" w:cs="Arial"/>
          <w:bCs/>
          <w:szCs w:val="32"/>
          <w:lang w:val="en-GB"/>
        </w:rPr>
        <w:t>C0_m;</w:t>
      </w:r>
    </w:p>
    <w:p w14:paraId="57B7E0CC" w14:textId="77777777" w:rsidR="00A876B9" w:rsidRPr="00327FAB" w:rsidRDefault="00A876B9" w:rsidP="00A876B9">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右車道線斜率</w:t>
      </w:r>
      <w:r w:rsidRPr="00327FAB">
        <w:rPr>
          <w:rFonts w:ascii="微軟正黑體" w:eastAsia="微軟正黑體" w:hAnsi="Times New Roman" w:cs="Arial"/>
          <w:bCs/>
          <w:szCs w:val="32"/>
          <w:lang w:val="en-GB"/>
        </w:rPr>
        <w:t>VLIC_HLC1R_rad=VINP_Ln</w:t>
      </w:r>
      <w:r>
        <w:rPr>
          <w:rFonts w:ascii="微軟正黑體" w:eastAsia="微軟正黑體" w:hAnsi="Times New Roman" w:cs="Arial" w:hint="eastAsia"/>
          <w:bCs/>
          <w:szCs w:val="32"/>
          <w:lang w:val="en-GB"/>
        </w:rPr>
        <w:t>1</w:t>
      </w:r>
      <w:r w:rsidRPr="00327FAB">
        <w:rPr>
          <w:rFonts w:ascii="微軟正黑體" w:eastAsia="微軟正黑體" w:hAnsi="Times New Roman" w:cs="Arial"/>
          <w:bCs/>
          <w:szCs w:val="32"/>
          <w:lang w:val="en-GB"/>
        </w:rPr>
        <w:t>C1_rad;</w:t>
      </w:r>
    </w:p>
    <w:p w14:paraId="4437E4AD" w14:textId="77777777" w:rsidR="00A876B9" w:rsidRPr="00327FAB" w:rsidRDefault="00A876B9" w:rsidP="00A876B9">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右車道線曲率</w:t>
      </w:r>
      <w:r w:rsidRPr="00327FAB">
        <w:rPr>
          <w:rFonts w:ascii="微軟正黑體" w:eastAsia="微軟正黑體" w:hAnsi="Times New Roman" w:cs="Arial"/>
          <w:bCs/>
          <w:szCs w:val="32"/>
          <w:lang w:val="en-GB"/>
        </w:rPr>
        <w:t>VLIC_HLC2R_1pm=VINP_Ln</w:t>
      </w:r>
      <w:r>
        <w:rPr>
          <w:rFonts w:ascii="微軟正黑體" w:eastAsia="微軟正黑體" w:hAnsi="Times New Roman" w:cs="Arial" w:hint="eastAsia"/>
          <w:bCs/>
          <w:szCs w:val="32"/>
          <w:lang w:val="en-GB"/>
        </w:rPr>
        <w:t>1</w:t>
      </w:r>
      <w:r w:rsidRPr="00327FAB">
        <w:rPr>
          <w:rFonts w:ascii="微軟正黑體" w:eastAsia="微軟正黑體" w:hAnsi="Times New Roman" w:cs="Arial"/>
          <w:bCs/>
          <w:szCs w:val="32"/>
          <w:lang w:val="en-GB"/>
        </w:rPr>
        <w:t>C2_1pm;</w:t>
      </w:r>
    </w:p>
    <w:p w14:paraId="2F4C9046" w14:textId="77777777" w:rsidR="00A876B9" w:rsidRPr="00327FAB" w:rsidRDefault="00A876B9" w:rsidP="00A876B9">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右車道線曲率變化率</w:t>
      </w:r>
      <w:r w:rsidRPr="00327FAB">
        <w:rPr>
          <w:rFonts w:ascii="微軟正黑體" w:eastAsia="微軟正黑體" w:hAnsi="Times New Roman" w:cs="Arial"/>
          <w:bCs/>
          <w:szCs w:val="32"/>
          <w:lang w:val="en-GB"/>
        </w:rPr>
        <w:t>VLIC_HLC3R_1pmm=VINP_Ln</w:t>
      </w:r>
      <w:r>
        <w:rPr>
          <w:rFonts w:ascii="微軟正黑體" w:eastAsia="微軟正黑體" w:hAnsi="Times New Roman" w:cs="Arial" w:hint="eastAsia"/>
          <w:bCs/>
          <w:szCs w:val="32"/>
          <w:lang w:val="en-GB"/>
        </w:rPr>
        <w:t>1</w:t>
      </w:r>
      <w:r w:rsidRPr="00327FAB">
        <w:rPr>
          <w:rFonts w:ascii="微軟正黑體" w:eastAsia="微軟正黑體" w:hAnsi="Times New Roman" w:cs="Arial"/>
          <w:bCs/>
          <w:szCs w:val="32"/>
          <w:lang w:val="en-GB"/>
        </w:rPr>
        <w:t>C3_1pmm;</w:t>
      </w:r>
    </w:p>
    <w:p w14:paraId="27479596" w14:textId="77777777" w:rsidR="00A876B9" w:rsidRPr="00327FAB" w:rsidRDefault="00A876B9" w:rsidP="00A876B9">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右車道線品質</w:t>
      </w:r>
      <w:proofErr w:type="spellStart"/>
      <w:r w:rsidRPr="00327FAB">
        <w:rPr>
          <w:rFonts w:ascii="微軟正黑體" w:eastAsia="微軟正黑體" w:hAnsi="Times New Roman" w:cs="Arial"/>
          <w:bCs/>
          <w:szCs w:val="32"/>
          <w:lang w:val="en-GB"/>
        </w:rPr>
        <w:t>VLIC_HLCnfdnceR_dat</w:t>
      </w:r>
      <w:proofErr w:type="spellEnd"/>
      <w:r w:rsidRPr="00327FAB">
        <w:rPr>
          <w:rFonts w:ascii="微軟正黑體" w:eastAsia="微軟正黑體" w:hAnsi="Times New Roman" w:cs="Arial"/>
          <w:bCs/>
          <w:szCs w:val="32"/>
          <w:lang w:val="en-GB"/>
        </w:rPr>
        <w:t>=VINP_Ln</w:t>
      </w:r>
      <w:r>
        <w:rPr>
          <w:rFonts w:ascii="微軟正黑體" w:eastAsia="微軟正黑體" w:hAnsi="Times New Roman" w:cs="Arial" w:hint="eastAsia"/>
          <w:bCs/>
          <w:szCs w:val="32"/>
          <w:lang w:val="en-GB"/>
        </w:rPr>
        <w:t>1</w:t>
      </w:r>
      <w:r w:rsidRPr="00327FAB">
        <w:rPr>
          <w:rFonts w:ascii="微軟正黑體" w:eastAsia="微軟正黑體" w:hAnsi="Times New Roman" w:cs="Arial"/>
          <w:bCs/>
          <w:szCs w:val="32"/>
          <w:lang w:val="en-GB"/>
        </w:rPr>
        <w:t>Cnfdnce_dat;</w:t>
      </w:r>
    </w:p>
    <w:p w14:paraId="00427243" w14:textId="77777777" w:rsidR="00A876B9" w:rsidRPr="00327FAB" w:rsidRDefault="00A876B9" w:rsidP="00A876B9">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右車道線可視距離</w:t>
      </w:r>
      <w:proofErr w:type="spellStart"/>
      <w:r w:rsidRPr="00327FAB">
        <w:rPr>
          <w:rFonts w:ascii="微軟正黑體" w:eastAsia="微軟正黑體" w:hAnsi="Times New Roman" w:cs="Arial"/>
          <w:bCs/>
          <w:szCs w:val="32"/>
          <w:lang w:val="en-GB"/>
        </w:rPr>
        <w:t>VLIC_HLViewRangeR_m</w:t>
      </w:r>
      <w:proofErr w:type="spellEnd"/>
      <w:r w:rsidRPr="00327FAB">
        <w:rPr>
          <w:rFonts w:ascii="微軟正黑體" w:eastAsia="微軟正黑體" w:hAnsi="Times New Roman" w:cs="Arial"/>
          <w:bCs/>
          <w:szCs w:val="32"/>
          <w:lang w:val="en-GB"/>
        </w:rPr>
        <w:t>=VINP_Ln</w:t>
      </w:r>
      <w:r>
        <w:rPr>
          <w:rFonts w:ascii="微軟正黑體" w:eastAsia="微軟正黑體" w:hAnsi="Times New Roman" w:cs="Arial" w:hint="eastAsia"/>
          <w:bCs/>
          <w:szCs w:val="32"/>
          <w:lang w:val="en-GB"/>
        </w:rPr>
        <w:t>1</w:t>
      </w:r>
      <w:r w:rsidRPr="00327FAB">
        <w:rPr>
          <w:rFonts w:ascii="微軟正黑體" w:eastAsia="微軟正黑體" w:hAnsi="Times New Roman" w:cs="Arial"/>
          <w:bCs/>
          <w:szCs w:val="32"/>
          <w:lang w:val="en-GB"/>
        </w:rPr>
        <w:t>EndVR_m-VINP_Ln</w:t>
      </w:r>
      <w:r>
        <w:rPr>
          <w:rFonts w:ascii="微軟正黑體" w:eastAsia="微軟正黑體" w:hAnsi="Times New Roman" w:cs="Arial" w:hint="eastAsia"/>
          <w:bCs/>
          <w:szCs w:val="32"/>
          <w:lang w:val="en-GB"/>
        </w:rPr>
        <w:t>1</w:t>
      </w:r>
      <w:r w:rsidRPr="00327FAB">
        <w:rPr>
          <w:rFonts w:ascii="微軟正黑體" w:eastAsia="微軟正黑體" w:hAnsi="Times New Roman" w:cs="Arial"/>
          <w:bCs/>
          <w:szCs w:val="32"/>
          <w:lang w:val="en-GB"/>
        </w:rPr>
        <w:t>StartVR_m;</w:t>
      </w:r>
    </w:p>
    <w:p w14:paraId="03E11718" w14:textId="440666E0" w:rsidR="00563C34" w:rsidRDefault="00563C34" w:rsidP="00563C34">
      <w:pPr>
        <w:pStyle w:val="Web"/>
        <w:numPr>
          <w:ilvl w:val="0"/>
          <w:numId w:val="26"/>
        </w:numPr>
        <w:spacing w:before="0" w:beforeAutospacing="0" w:after="0" w:afterAutospacing="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當</w:t>
      </w:r>
      <w:r w:rsidRPr="00327FAB">
        <w:rPr>
          <w:rFonts w:ascii="微軟正黑體" w:eastAsia="微軟正黑體" w:hAnsi="Times New Roman" w:cs="Arial"/>
          <w:bCs/>
          <w:szCs w:val="32"/>
          <w:lang w:val="en-GB"/>
        </w:rPr>
        <w:t>VINP_Ln1Side_enum == ENUM_LN1SIDE_</w:t>
      </w:r>
      <w:r w:rsidRPr="00D35630">
        <w:rPr>
          <w:rFonts w:ascii="微軟正黑體" w:eastAsia="微軟正黑體" w:hAnsi="Times New Roman" w:cs="Arial"/>
          <w:bCs/>
          <w:szCs w:val="32"/>
          <w:lang w:val="en-GB"/>
        </w:rPr>
        <w:t xml:space="preserve"> </w:t>
      </w:r>
      <w:r>
        <w:rPr>
          <w:rFonts w:ascii="微軟正黑體" w:eastAsia="微軟正黑體" w:hAnsi="Times New Roman" w:cs="Arial" w:hint="eastAsia"/>
          <w:bCs/>
          <w:szCs w:val="32"/>
          <w:lang w:val="en-GB"/>
        </w:rPr>
        <w:t>LEFT</w:t>
      </w:r>
      <w:r w:rsidRPr="00327FAB">
        <w:rPr>
          <w:rFonts w:ascii="微軟正黑體" w:eastAsia="微軟正黑體" w:hAnsi="Times New Roman" w:cs="Arial"/>
          <w:bCs/>
          <w:szCs w:val="32"/>
          <w:lang w:val="en-GB"/>
        </w:rPr>
        <w:t xml:space="preserve">  &amp;&amp; VINP_Ln2Side_enum == ENUM_LN2SIDE_</w:t>
      </w:r>
      <w:r w:rsidR="000B106A" w:rsidRPr="000B106A">
        <w:rPr>
          <w:rFonts w:ascii="微軟正黑體" w:eastAsia="微軟正黑體" w:hAnsi="Times New Roman" w:cs="Arial"/>
          <w:bCs/>
          <w:szCs w:val="32"/>
          <w:lang w:val="en-GB"/>
        </w:rPr>
        <w:t xml:space="preserve"> </w:t>
      </w:r>
      <w:r w:rsidR="000B106A" w:rsidRPr="00D35630">
        <w:rPr>
          <w:rFonts w:ascii="微軟正黑體" w:eastAsia="微軟正黑體" w:hAnsi="Times New Roman" w:cs="Arial"/>
          <w:bCs/>
          <w:szCs w:val="32"/>
          <w:lang w:val="en-GB"/>
        </w:rPr>
        <w:t>UNKNOWN</w:t>
      </w:r>
    </w:p>
    <w:p w14:paraId="6D3FA5D8" w14:textId="77777777" w:rsidR="00563C34" w:rsidRDefault="00563C34" w:rsidP="00563C34">
      <w:pPr>
        <w:pStyle w:val="Web"/>
        <w:ind w:leftChars="200" w:left="48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則:</w:t>
      </w:r>
    </w:p>
    <w:p w14:paraId="3DCA3D2A" w14:textId="77777777" w:rsidR="00563C34" w:rsidRPr="00327FAB" w:rsidRDefault="00563C34" w:rsidP="00563C34">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左車道線距離</w:t>
      </w:r>
      <w:r w:rsidRPr="00327FAB">
        <w:rPr>
          <w:rFonts w:ascii="微軟正黑體" w:eastAsia="微軟正黑體" w:hAnsi="Times New Roman" w:cs="Arial"/>
          <w:bCs/>
          <w:szCs w:val="32"/>
          <w:lang w:val="en-GB"/>
        </w:rPr>
        <w:t>VLIC_HLC0L_m=VINP_Ln</w:t>
      </w:r>
      <w:r>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C0_m;</w:t>
      </w:r>
    </w:p>
    <w:p w14:paraId="12994B1A" w14:textId="77777777" w:rsidR="00563C34" w:rsidRPr="00327FAB" w:rsidRDefault="00563C34" w:rsidP="00563C34">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左車道線斜率</w:t>
      </w:r>
      <w:r w:rsidRPr="00327FAB">
        <w:rPr>
          <w:rFonts w:ascii="微軟正黑體" w:eastAsia="微軟正黑體" w:hAnsi="Times New Roman" w:cs="Arial"/>
          <w:bCs/>
          <w:szCs w:val="32"/>
          <w:lang w:val="en-GB"/>
        </w:rPr>
        <w:t>VLIC_HLC1L_rad=VINP_Ln</w:t>
      </w:r>
      <w:r>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C1_rad;</w:t>
      </w:r>
    </w:p>
    <w:p w14:paraId="1DE2EBEE" w14:textId="77777777" w:rsidR="00563C34" w:rsidRPr="00327FAB" w:rsidRDefault="00563C34" w:rsidP="00563C34">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左車道線曲率</w:t>
      </w:r>
      <w:r w:rsidRPr="00327FAB">
        <w:rPr>
          <w:rFonts w:ascii="微軟正黑體" w:eastAsia="微軟正黑體" w:hAnsi="Times New Roman" w:cs="Arial"/>
          <w:bCs/>
          <w:szCs w:val="32"/>
          <w:lang w:val="en-GB"/>
        </w:rPr>
        <w:t>VLIC_HLC2L_1pm=VINP_Ln</w:t>
      </w:r>
      <w:r>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C2_1pm;</w:t>
      </w:r>
    </w:p>
    <w:p w14:paraId="2581C7E1" w14:textId="77777777" w:rsidR="00563C34" w:rsidRPr="00327FAB" w:rsidRDefault="00563C34" w:rsidP="00563C34">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左車道線曲率變化率</w:t>
      </w:r>
      <w:r w:rsidRPr="00327FAB">
        <w:rPr>
          <w:rFonts w:ascii="微軟正黑體" w:eastAsia="微軟正黑體" w:hAnsi="Times New Roman" w:cs="Arial"/>
          <w:bCs/>
          <w:szCs w:val="32"/>
          <w:lang w:val="en-GB"/>
        </w:rPr>
        <w:t>VLIC_HLC3L_1pmm=VINP_Ln</w:t>
      </w:r>
      <w:r>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C3_1pmm;</w:t>
      </w:r>
    </w:p>
    <w:p w14:paraId="7EDDC1F9" w14:textId="77777777" w:rsidR="00563C34" w:rsidRPr="00327FAB" w:rsidRDefault="00563C34" w:rsidP="00563C34">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左車道線品質</w:t>
      </w:r>
      <w:proofErr w:type="spellStart"/>
      <w:r w:rsidRPr="00327FAB">
        <w:rPr>
          <w:rFonts w:ascii="微軟正黑體" w:eastAsia="微軟正黑體" w:hAnsi="Times New Roman" w:cs="Arial"/>
          <w:bCs/>
          <w:szCs w:val="32"/>
          <w:lang w:val="en-GB"/>
        </w:rPr>
        <w:t>VLIC_HLCnfdnceL_dat</w:t>
      </w:r>
      <w:proofErr w:type="spellEnd"/>
      <w:r w:rsidRPr="00327FAB">
        <w:rPr>
          <w:rFonts w:ascii="微軟正黑體" w:eastAsia="微軟正黑體" w:hAnsi="Times New Roman" w:cs="Arial"/>
          <w:bCs/>
          <w:szCs w:val="32"/>
          <w:lang w:val="en-GB"/>
        </w:rPr>
        <w:t>=VINP_Ln</w:t>
      </w:r>
      <w:r>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Cnfdnce_dat;</w:t>
      </w:r>
    </w:p>
    <w:p w14:paraId="1C67795A" w14:textId="77777777" w:rsidR="00563C34" w:rsidRPr="00327FAB" w:rsidRDefault="00563C34" w:rsidP="00563C34">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左車道線可視距離</w:t>
      </w:r>
      <w:proofErr w:type="spellStart"/>
      <w:r w:rsidRPr="00327FAB">
        <w:rPr>
          <w:rFonts w:ascii="微軟正黑體" w:eastAsia="微軟正黑體" w:hAnsi="Times New Roman" w:cs="Arial"/>
          <w:bCs/>
          <w:szCs w:val="32"/>
          <w:lang w:val="en-GB"/>
        </w:rPr>
        <w:t>VLIC_HLViewRangeL_m</w:t>
      </w:r>
      <w:proofErr w:type="spellEnd"/>
      <w:r w:rsidRPr="00327FAB">
        <w:rPr>
          <w:rFonts w:ascii="微軟正黑體" w:eastAsia="微軟正黑體" w:hAnsi="Times New Roman" w:cs="Arial"/>
          <w:bCs/>
          <w:szCs w:val="32"/>
          <w:lang w:val="en-GB"/>
        </w:rPr>
        <w:t>=VINP_Ln</w:t>
      </w:r>
      <w:r>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EndVR_m-VINP_Ln</w:t>
      </w:r>
      <w:r>
        <w:rPr>
          <w:rFonts w:ascii="微軟正黑體" w:eastAsia="微軟正黑體" w:hAnsi="Times New Roman" w:cs="Arial" w:hint="eastAsia"/>
          <w:bCs/>
          <w:szCs w:val="32"/>
          <w:lang w:val="en-GB"/>
        </w:rPr>
        <w:t>2</w:t>
      </w:r>
      <w:r w:rsidRPr="00327FAB">
        <w:rPr>
          <w:rFonts w:ascii="微軟正黑體" w:eastAsia="微軟正黑體" w:hAnsi="Times New Roman" w:cs="Arial"/>
          <w:bCs/>
          <w:szCs w:val="32"/>
          <w:lang w:val="en-GB"/>
        </w:rPr>
        <w:t>StartVR_m;</w:t>
      </w:r>
    </w:p>
    <w:p w14:paraId="48A729F7" w14:textId="278410FE" w:rsidR="00563C34" w:rsidRPr="00327FAB" w:rsidRDefault="00563C34" w:rsidP="00563C34">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右車道線距離</w:t>
      </w:r>
      <w:r w:rsidRPr="00327FAB">
        <w:rPr>
          <w:rFonts w:ascii="微軟正黑體" w:eastAsia="微軟正黑體" w:hAnsi="Times New Roman" w:cs="Arial"/>
          <w:bCs/>
          <w:szCs w:val="32"/>
          <w:lang w:val="en-GB"/>
        </w:rPr>
        <w:t>VLIC_HLC0R_m=</w:t>
      </w:r>
      <w:r w:rsidR="000B106A" w:rsidRPr="000B106A">
        <w:rPr>
          <w:rFonts w:ascii="微軟正黑體" w:eastAsia="微軟正黑體" w:hAnsi="Times New Roman" w:cs="Arial"/>
          <w:bCs/>
          <w:szCs w:val="32"/>
          <w:lang w:val="en-GB"/>
        </w:rPr>
        <w:t xml:space="preserve"> </w:t>
      </w:r>
      <w:r w:rsidR="000B106A"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5001D261" w14:textId="20A86A74" w:rsidR="00563C34" w:rsidRPr="00327FAB" w:rsidRDefault="00563C34" w:rsidP="00563C34">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右車道線斜率</w:t>
      </w:r>
      <w:r w:rsidRPr="00327FAB">
        <w:rPr>
          <w:rFonts w:ascii="微軟正黑體" w:eastAsia="微軟正黑體" w:hAnsi="Times New Roman" w:cs="Arial"/>
          <w:bCs/>
          <w:szCs w:val="32"/>
          <w:lang w:val="en-GB"/>
        </w:rPr>
        <w:t>VLIC_HLC1R_rad=</w:t>
      </w:r>
      <w:r w:rsidR="000B106A" w:rsidRPr="000B106A">
        <w:rPr>
          <w:rFonts w:ascii="微軟正黑體" w:eastAsia="微軟正黑體" w:hAnsi="Times New Roman" w:cs="Arial"/>
          <w:bCs/>
          <w:szCs w:val="32"/>
          <w:lang w:val="en-GB"/>
        </w:rPr>
        <w:t xml:space="preserve"> </w:t>
      </w:r>
      <w:r w:rsidR="000B106A"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70F0B16C" w14:textId="5B9C9037" w:rsidR="00563C34" w:rsidRPr="00327FAB" w:rsidRDefault="00563C34" w:rsidP="00563C34">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右車道線曲率</w:t>
      </w:r>
      <w:r w:rsidRPr="00327FAB">
        <w:rPr>
          <w:rFonts w:ascii="微軟正黑體" w:eastAsia="微軟正黑體" w:hAnsi="Times New Roman" w:cs="Arial"/>
          <w:bCs/>
          <w:szCs w:val="32"/>
          <w:lang w:val="en-GB"/>
        </w:rPr>
        <w:t>VLIC_HLC2R_1pm=</w:t>
      </w:r>
      <w:r w:rsidR="000B106A" w:rsidRPr="000B106A">
        <w:rPr>
          <w:rFonts w:ascii="微軟正黑體" w:eastAsia="微軟正黑體" w:hAnsi="Times New Roman" w:cs="Arial"/>
          <w:bCs/>
          <w:szCs w:val="32"/>
          <w:lang w:val="en-GB"/>
        </w:rPr>
        <w:t xml:space="preserve"> </w:t>
      </w:r>
      <w:r w:rsidR="000B106A"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5CD3626F" w14:textId="4403D91D" w:rsidR="00563C34" w:rsidRPr="00327FAB" w:rsidRDefault="00563C34" w:rsidP="00563C34">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右車道線曲率變化率</w:t>
      </w:r>
      <w:r w:rsidRPr="00327FAB">
        <w:rPr>
          <w:rFonts w:ascii="微軟正黑體" w:eastAsia="微軟正黑體" w:hAnsi="Times New Roman" w:cs="Arial"/>
          <w:bCs/>
          <w:szCs w:val="32"/>
          <w:lang w:val="en-GB"/>
        </w:rPr>
        <w:t>VLIC_HLC3R_1pmm=</w:t>
      </w:r>
      <w:r w:rsidR="000B106A" w:rsidRPr="000B106A">
        <w:rPr>
          <w:rFonts w:ascii="微軟正黑體" w:eastAsia="微軟正黑體" w:hAnsi="Times New Roman" w:cs="Arial"/>
          <w:bCs/>
          <w:szCs w:val="32"/>
          <w:lang w:val="en-GB"/>
        </w:rPr>
        <w:t xml:space="preserve"> </w:t>
      </w:r>
      <w:r w:rsidR="000B106A"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3474333D" w14:textId="45D7990D" w:rsidR="00563C34" w:rsidRPr="00327FAB" w:rsidRDefault="00563C34" w:rsidP="00563C34">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lastRenderedPageBreak/>
        <w:t>右車道線品質</w:t>
      </w:r>
      <w:proofErr w:type="spellStart"/>
      <w:r w:rsidRPr="00327FAB">
        <w:rPr>
          <w:rFonts w:ascii="微軟正黑體" w:eastAsia="微軟正黑體" w:hAnsi="Times New Roman" w:cs="Arial"/>
          <w:bCs/>
          <w:szCs w:val="32"/>
          <w:lang w:val="en-GB"/>
        </w:rPr>
        <w:t>VLIC_HLCnfdnceR_dat</w:t>
      </w:r>
      <w:proofErr w:type="spellEnd"/>
      <w:r w:rsidRPr="00327FAB">
        <w:rPr>
          <w:rFonts w:ascii="微軟正黑體" w:eastAsia="微軟正黑體" w:hAnsi="Times New Roman" w:cs="Arial"/>
          <w:bCs/>
          <w:szCs w:val="32"/>
          <w:lang w:val="en-GB"/>
        </w:rPr>
        <w:t>=</w:t>
      </w:r>
      <w:r w:rsidR="000B106A" w:rsidRPr="000B106A">
        <w:rPr>
          <w:rFonts w:ascii="微軟正黑體" w:eastAsia="微軟正黑體" w:hAnsi="Times New Roman" w:cs="Arial"/>
          <w:bCs/>
          <w:szCs w:val="32"/>
          <w:lang w:val="en-GB"/>
        </w:rPr>
        <w:t xml:space="preserve"> </w:t>
      </w:r>
      <w:r w:rsidR="000B106A"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0EABF7E8" w14:textId="6DF09B08" w:rsidR="00A876B9" w:rsidRPr="00327FAB" w:rsidRDefault="00563C34" w:rsidP="00563C34">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右車道線可視距離</w:t>
      </w:r>
      <w:proofErr w:type="spellStart"/>
      <w:r w:rsidRPr="00327FAB">
        <w:rPr>
          <w:rFonts w:ascii="微軟正黑體" w:eastAsia="微軟正黑體" w:hAnsi="Times New Roman" w:cs="Arial"/>
          <w:bCs/>
          <w:szCs w:val="32"/>
          <w:lang w:val="en-GB"/>
        </w:rPr>
        <w:t>VLIC_HLViewRangeR_m</w:t>
      </w:r>
      <w:proofErr w:type="spellEnd"/>
      <w:r w:rsidRPr="00327FAB">
        <w:rPr>
          <w:rFonts w:ascii="微軟正黑體" w:eastAsia="微軟正黑體" w:hAnsi="Times New Roman" w:cs="Arial"/>
          <w:bCs/>
          <w:szCs w:val="32"/>
          <w:lang w:val="en-GB"/>
        </w:rPr>
        <w:t>=</w:t>
      </w:r>
      <w:r w:rsidR="000B106A" w:rsidRPr="000B106A">
        <w:rPr>
          <w:rFonts w:ascii="微軟正黑體" w:eastAsia="微軟正黑體" w:hAnsi="Times New Roman" w:cs="Arial"/>
          <w:bCs/>
          <w:szCs w:val="32"/>
          <w:lang w:val="en-GB"/>
        </w:rPr>
        <w:t xml:space="preserve"> </w:t>
      </w:r>
      <w:r w:rsidR="000B106A"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33EDA9D1" w14:textId="7DC7A886" w:rsidR="00914E65" w:rsidRDefault="00914E65" w:rsidP="00914E65">
      <w:pPr>
        <w:pStyle w:val="Web"/>
        <w:numPr>
          <w:ilvl w:val="0"/>
          <w:numId w:val="26"/>
        </w:numPr>
        <w:spacing w:before="0" w:beforeAutospacing="0" w:after="0" w:afterAutospacing="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當</w:t>
      </w:r>
      <w:r w:rsidRPr="00327FAB">
        <w:rPr>
          <w:rFonts w:ascii="微軟正黑體" w:eastAsia="微軟正黑體" w:hAnsi="Times New Roman" w:cs="Arial"/>
          <w:bCs/>
          <w:szCs w:val="32"/>
          <w:lang w:val="en-GB"/>
        </w:rPr>
        <w:t>VINP_Ln1Side_enum == ENUM_LN1SIDE_</w:t>
      </w:r>
      <w:r w:rsidRPr="00914E65">
        <w:rPr>
          <w:rFonts w:ascii="微軟正黑體" w:eastAsia="微軟正黑體" w:hAnsi="Times New Roman" w:cs="Arial"/>
          <w:bCs/>
          <w:szCs w:val="32"/>
          <w:lang w:val="en-GB"/>
        </w:rPr>
        <w:t xml:space="preserve"> </w:t>
      </w:r>
      <w:r w:rsidRPr="00D35630">
        <w:rPr>
          <w:rFonts w:ascii="微軟正黑體" w:eastAsia="微軟正黑體" w:hAnsi="Times New Roman" w:cs="Arial"/>
          <w:bCs/>
          <w:szCs w:val="32"/>
          <w:lang w:val="en-GB"/>
        </w:rPr>
        <w:t>UNKNOWN</w:t>
      </w:r>
      <w:r w:rsidRPr="00327FAB">
        <w:rPr>
          <w:rFonts w:ascii="微軟正黑體" w:eastAsia="微軟正黑體" w:hAnsi="Times New Roman" w:cs="Arial"/>
          <w:bCs/>
          <w:szCs w:val="32"/>
          <w:lang w:val="en-GB"/>
        </w:rPr>
        <w:t xml:space="preserve">  &amp;&amp; VINP_Ln2Side_enum == ENUM_LN2SIDE_</w:t>
      </w:r>
      <w:r w:rsidRPr="000B106A">
        <w:rPr>
          <w:rFonts w:ascii="微軟正黑體" w:eastAsia="微軟正黑體" w:hAnsi="Times New Roman" w:cs="Arial"/>
          <w:bCs/>
          <w:szCs w:val="32"/>
          <w:lang w:val="en-GB"/>
        </w:rPr>
        <w:t xml:space="preserve"> </w:t>
      </w:r>
      <w:r w:rsidRPr="00D35630">
        <w:rPr>
          <w:rFonts w:ascii="微軟正黑體" w:eastAsia="微軟正黑體" w:hAnsi="Times New Roman" w:cs="Arial"/>
          <w:bCs/>
          <w:szCs w:val="32"/>
          <w:lang w:val="en-GB"/>
        </w:rPr>
        <w:t>UNKNOWN</w:t>
      </w:r>
    </w:p>
    <w:p w14:paraId="3F988C6B" w14:textId="77777777" w:rsidR="00914E65" w:rsidRDefault="00914E65" w:rsidP="00914E65">
      <w:pPr>
        <w:pStyle w:val="Web"/>
        <w:ind w:leftChars="200" w:left="48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則:</w:t>
      </w:r>
    </w:p>
    <w:p w14:paraId="5A4FC860" w14:textId="26170885" w:rsidR="00914E65" w:rsidRPr="00327FAB" w:rsidRDefault="00914E65" w:rsidP="00914E65">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左車道線距離</w:t>
      </w:r>
      <w:r w:rsidRPr="00327FAB">
        <w:rPr>
          <w:rFonts w:ascii="微軟正黑體" w:eastAsia="微軟正黑體" w:hAnsi="Times New Roman" w:cs="Arial"/>
          <w:bCs/>
          <w:szCs w:val="32"/>
          <w:lang w:val="en-GB"/>
        </w:rPr>
        <w:t>VLIC_HLC0L_m=</w:t>
      </w:r>
      <w:r w:rsidRPr="00914E65">
        <w:rPr>
          <w:rFonts w:ascii="微軟正黑體" w:eastAsia="微軟正黑體" w:hAnsi="Times New Roman" w:cs="Arial"/>
          <w:bCs/>
          <w:szCs w:val="32"/>
          <w:lang w:val="en-GB"/>
        </w:rPr>
        <w:t xml:space="preserve"> </w:t>
      </w:r>
      <w:r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41C6ED1B" w14:textId="337A2327" w:rsidR="00914E65" w:rsidRPr="00327FAB" w:rsidRDefault="00914E65" w:rsidP="00914E65">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左車道線斜率</w:t>
      </w:r>
      <w:r w:rsidRPr="00327FAB">
        <w:rPr>
          <w:rFonts w:ascii="微軟正黑體" w:eastAsia="微軟正黑體" w:hAnsi="Times New Roman" w:cs="Arial"/>
          <w:bCs/>
          <w:szCs w:val="32"/>
          <w:lang w:val="en-GB"/>
        </w:rPr>
        <w:t>VLIC_HLC1L_rad=</w:t>
      </w:r>
      <w:r w:rsidRPr="00914E65">
        <w:rPr>
          <w:rFonts w:ascii="微軟正黑體" w:eastAsia="微軟正黑體" w:hAnsi="Times New Roman" w:cs="Arial"/>
          <w:bCs/>
          <w:szCs w:val="32"/>
          <w:lang w:val="en-GB"/>
        </w:rPr>
        <w:t xml:space="preserve"> </w:t>
      </w:r>
      <w:r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078303AC" w14:textId="614EDED5" w:rsidR="00914E65" w:rsidRPr="00327FAB" w:rsidRDefault="00914E65" w:rsidP="00914E65">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左車道線曲率</w:t>
      </w:r>
      <w:r w:rsidRPr="00327FAB">
        <w:rPr>
          <w:rFonts w:ascii="微軟正黑體" w:eastAsia="微軟正黑體" w:hAnsi="Times New Roman" w:cs="Arial"/>
          <w:bCs/>
          <w:szCs w:val="32"/>
          <w:lang w:val="en-GB"/>
        </w:rPr>
        <w:t>VLIC_HLC2L_1pm=</w:t>
      </w:r>
      <w:r w:rsidRPr="00914E65">
        <w:rPr>
          <w:rFonts w:ascii="微軟正黑體" w:eastAsia="微軟正黑體" w:hAnsi="Times New Roman" w:cs="Arial"/>
          <w:bCs/>
          <w:szCs w:val="32"/>
          <w:lang w:val="en-GB"/>
        </w:rPr>
        <w:t xml:space="preserve"> </w:t>
      </w:r>
      <w:r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48308F50" w14:textId="44638947" w:rsidR="00914E65" w:rsidRPr="00327FAB" w:rsidRDefault="00914E65" w:rsidP="00914E65">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左車道線曲率變化率</w:t>
      </w:r>
      <w:r w:rsidRPr="00327FAB">
        <w:rPr>
          <w:rFonts w:ascii="微軟正黑體" w:eastAsia="微軟正黑體" w:hAnsi="Times New Roman" w:cs="Arial"/>
          <w:bCs/>
          <w:szCs w:val="32"/>
          <w:lang w:val="en-GB"/>
        </w:rPr>
        <w:t>VLIC_HLC3L_1pmm=</w:t>
      </w:r>
      <w:r w:rsidRPr="00914E65">
        <w:rPr>
          <w:rFonts w:ascii="微軟正黑體" w:eastAsia="微軟正黑體" w:hAnsi="Times New Roman" w:cs="Arial"/>
          <w:bCs/>
          <w:szCs w:val="32"/>
          <w:lang w:val="en-GB"/>
        </w:rPr>
        <w:t xml:space="preserve"> </w:t>
      </w:r>
      <w:r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09F6C1E3" w14:textId="01FA4E24" w:rsidR="00914E65" w:rsidRPr="00327FAB" w:rsidRDefault="00914E65" w:rsidP="00914E65">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左車道線品質</w:t>
      </w:r>
      <w:proofErr w:type="spellStart"/>
      <w:r w:rsidRPr="00327FAB">
        <w:rPr>
          <w:rFonts w:ascii="微軟正黑體" w:eastAsia="微軟正黑體" w:hAnsi="Times New Roman" w:cs="Arial"/>
          <w:bCs/>
          <w:szCs w:val="32"/>
          <w:lang w:val="en-GB"/>
        </w:rPr>
        <w:t>VLIC_HLCnfdnceL_dat</w:t>
      </w:r>
      <w:proofErr w:type="spellEnd"/>
      <w:r w:rsidRPr="00327FAB">
        <w:rPr>
          <w:rFonts w:ascii="微軟正黑體" w:eastAsia="微軟正黑體" w:hAnsi="Times New Roman" w:cs="Arial"/>
          <w:bCs/>
          <w:szCs w:val="32"/>
          <w:lang w:val="en-GB"/>
        </w:rPr>
        <w:t>=</w:t>
      </w:r>
      <w:r w:rsidRPr="00914E65">
        <w:rPr>
          <w:rFonts w:ascii="微軟正黑體" w:eastAsia="微軟正黑體" w:hAnsi="Times New Roman" w:cs="Arial"/>
          <w:bCs/>
          <w:szCs w:val="32"/>
          <w:lang w:val="en-GB"/>
        </w:rPr>
        <w:t xml:space="preserve"> </w:t>
      </w:r>
      <w:r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5A78E26D" w14:textId="540590A4" w:rsidR="00914E65" w:rsidRPr="00327FAB" w:rsidRDefault="00914E65" w:rsidP="00914E65">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左車道線可視距離</w:t>
      </w:r>
      <w:proofErr w:type="spellStart"/>
      <w:r w:rsidRPr="00327FAB">
        <w:rPr>
          <w:rFonts w:ascii="微軟正黑體" w:eastAsia="微軟正黑體" w:hAnsi="Times New Roman" w:cs="Arial"/>
          <w:bCs/>
          <w:szCs w:val="32"/>
          <w:lang w:val="en-GB"/>
        </w:rPr>
        <w:t>VLIC_HLViewRangeL_m</w:t>
      </w:r>
      <w:proofErr w:type="spellEnd"/>
      <w:r w:rsidRPr="00327FAB">
        <w:rPr>
          <w:rFonts w:ascii="微軟正黑體" w:eastAsia="微軟正黑體" w:hAnsi="Times New Roman" w:cs="Arial"/>
          <w:bCs/>
          <w:szCs w:val="32"/>
          <w:lang w:val="en-GB"/>
        </w:rPr>
        <w:t>=</w:t>
      </w:r>
      <w:r w:rsidRPr="00914E65">
        <w:rPr>
          <w:rFonts w:ascii="微軟正黑體" w:eastAsia="微軟正黑體" w:hAnsi="Times New Roman" w:cs="Arial"/>
          <w:bCs/>
          <w:szCs w:val="32"/>
          <w:lang w:val="en-GB"/>
        </w:rPr>
        <w:t xml:space="preserve"> </w:t>
      </w:r>
      <w:r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6A935BF1" w14:textId="77777777" w:rsidR="00914E65" w:rsidRPr="00327FAB" w:rsidRDefault="00914E65" w:rsidP="00914E65">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右車道線距離</w:t>
      </w:r>
      <w:r w:rsidRPr="00327FAB">
        <w:rPr>
          <w:rFonts w:ascii="微軟正黑體" w:eastAsia="微軟正黑體" w:hAnsi="Times New Roman" w:cs="Arial"/>
          <w:bCs/>
          <w:szCs w:val="32"/>
          <w:lang w:val="en-GB"/>
        </w:rPr>
        <w:t>VLIC_HLC0R_m=</w:t>
      </w:r>
      <w:r w:rsidRPr="000B106A">
        <w:rPr>
          <w:rFonts w:ascii="微軟正黑體" w:eastAsia="微軟正黑體" w:hAnsi="Times New Roman" w:cs="Arial"/>
          <w:bCs/>
          <w:szCs w:val="32"/>
          <w:lang w:val="en-GB"/>
        </w:rPr>
        <w:t xml:space="preserve"> </w:t>
      </w:r>
      <w:r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323B1F6B" w14:textId="77777777" w:rsidR="00914E65" w:rsidRPr="00327FAB" w:rsidRDefault="00914E65" w:rsidP="00914E65">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右車道線斜率</w:t>
      </w:r>
      <w:r w:rsidRPr="00327FAB">
        <w:rPr>
          <w:rFonts w:ascii="微軟正黑體" w:eastAsia="微軟正黑體" w:hAnsi="Times New Roman" w:cs="Arial"/>
          <w:bCs/>
          <w:szCs w:val="32"/>
          <w:lang w:val="en-GB"/>
        </w:rPr>
        <w:t>VLIC_HLC1R_rad=</w:t>
      </w:r>
      <w:r w:rsidRPr="000B106A">
        <w:rPr>
          <w:rFonts w:ascii="微軟正黑體" w:eastAsia="微軟正黑體" w:hAnsi="Times New Roman" w:cs="Arial"/>
          <w:bCs/>
          <w:szCs w:val="32"/>
          <w:lang w:val="en-GB"/>
        </w:rPr>
        <w:t xml:space="preserve"> </w:t>
      </w:r>
      <w:r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213110CF" w14:textId="77777777" w:rsidR="00914E65" w:rsidRPr="00327FAB" w:rsidRDefault="00914E65" w:rsidP="00914E65">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右車道線曲率</w:t>
      </w:r>
      <w:r w:rsidRPr="00327FAB">
        <w:rPr>
          <w:rFonts w:ascii="微軟正黑體" w:eastAsia="微軟正黑體" w:hAnsi="Times New Roman" w:cs="Arial"/>
          <w:bCs/>
          <w:szCs w:val="32"/>
          <w:lang w:val="en-GB"/>
        </w:rPr>
        <w:t>VLIC_HLC2R_1pm=</w:t>
      </w:r>
      <w:r w:rsidRPr="000B106A">
        <w:rPr>
          <w:rFonts w:ascii="微軟正黑體" w:eastAsia="微軟正黑體" w:hAnsi="Times New Roman" w:cs="Arial"/>
          <w:bCs/>
          <w:szCs w:val="32"/>
          <w:lang w:val="en-GB"/>
        </w:rPr>
        <w:t xml:space="preserve"> </w:t>
      </w:r>
      <w:r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725E8CDE" w14:textId="77777777" w:rsidR="00914E65" w:rsidRPr="00327FAB" w:rsidRDefault="00914E65" w:rsidP="00914E65">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右車道線曲率變化率</w:t>
      </w:r>
      <w:r w:rsidRPr="00327FAB">
        <w:rPr>
          <w:rFonts w:ascii="微軟正黑體" w:eastAsia="微軟正黑體" w:hAnsi="Times New Roman" w:cs="Arial"/>
          <w:bCs/>
          <w:szCs w:val="32"/>
          <w:lang w:val="en-GB"/>
        </w:rPr>
        <w:t>VLIC_HLC3R_1pmm=</w:t>
      </w:r>
      <w:r w:rsidRPr="000B106A">
        <w:rPr>
          <w:rFonts w:ascii="微軟正黑體" w:eastAsia="微軟正黑體" w:hAnsi="Times New Roman" w:cs="Arial"/>
          <w:bCs/>
          <w:szCs w:val="32"/>
          <w:lang w:val="en-GB"/>
        </w:rPr>
        <w:t xml:space="preserve"> </w:t>
      </w:r>
      <w:r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304F1F47" w14:textId="77777777" w:rsidR="00914E65" w:rsidRPr="00327FAB" w:rsidRDefault="00914E65" w:rsidP="00914E65">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右車道線品質</w:t>
      </w:r>
      <w:proofErr w:type="spellStart"/>
      <w:r w:rsidRPr="00327FAB">
        <w:rPr>
          <w:rFonts w:ascii="微軟正黑體" w:eastAsia="微軟正黑體" w:hAnsi="Times New Roman" w:cs="Arial"/>
          <w:bCs/>
          <w:szCs w:val="32"/>
          <w:lang w:val="en-GB"/>
        </w:rPr>
        <w:t>VLIC_HLCnfdnceR_dat</w:t>
      </w:r>
      <w:proofErr w:type="spellEnd"/>
      <w:r w:rsidRPr="00327FAB">
        <w:rPr>
          <w:rFonts w:ascii="微軟正黑體" w:eastAsia="微軟正黑體" w:hAnsi="Times New Roman" w:cs="Arial"/>
          <w:bCs/>
          <w:szCs w:val="32"/>
          <w:lang w:val="en-GB"/>
        </w:rPr>
        <w:t>=</w:t>
      </w:r>
      <w:r w:rsidRPr="000B106A">
        <w:rPr>
          <w:rFonts w:ascii="微軟正黑體" w:eastAsia="微軟正黑體" w:hAnsi="Times New Roman" w:cs="Arial"/>
          <w:bCs/>
          <w:szCs w:val="32"/>
          <w:lang w:val="en-GB"/>
        </w:rPr>
        <w:t xml:space="preserve"> </w:t>
      </w:r>
      <w:r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666FBFBB" w14:textId="77777777" w:rsidR="00914E65" w:rsidRPr="00327FAB" w:rsidRDefault="00914E65" w:rsidP="00914E65">
      <w:pPr>
        <w:pStyle w:val="Web"/>
        <w:ind w:leftChars="200" w:left="480"/>
        <w:rPr>
          <w:rFonts w:ascii="微軟正黑體" w:eastAsia="微軟正黑體" w:hAnsi="Times New Roman" w:cs="Arial"/>
          <w:bCs/>
          <w:szCs w:val="32"/>
          <w:lang w:val="en-GB"/>
        </w:rPr>
      </w:pPr>
      <w:r w:rsidRPr="00327FAB">
        <w:rPr>
          <w:rFonts w:ascii="微軟正黑體" w:eastAsia="微軟正黑體" w:hAnsi="Times New Roman" w:cs="Arial" w:hint="eastAsia"/>
          <w:bCs/>
          <w:szCs w:val="32"/>
          <w:lang w:val="en-GB"/>
        </w:rPr>
        <w:t>右車道線可視距離</w:t>
      </w:r>
      <w:proofErr w:type="spellStart"/>
      <w:r w:rsidRPr="00327FAB">
        <w:rPr>
          <w:rFonts w:ascii="微軟正黑體" w:eastAsia="微軟正黑體" w:hAnsi="Times New Roman" w:cs="Arial"/>
          <w:bCs/>
          <w:szCs w:val="32"/>
          <w:lang w:val="en-GB"/>
        </w:rPr>
        <w:t>VLIC_HLViewRangeR_m</w:t>
      </w:r>
      <w:proofErr w:type="spellEnd"/>
      <w:r w:rsidRPr="00327FAB">
        <w:rPr>
          <w:rFonts w:ascii="微軟正黑體" w:eastAsia="微軟正黑體" w:hAnsi="Times New Roman" w:cs="Arial"/>
          <w:bCs/>
          <w:szCs w:val="32"/>
          <w:lang w:val="en-GB"/>
        </w:rPr>
        <w:t>=</w:t>
      </w:r>
      <w:r w:rsidRPr="000B106A">
        <w:rPr>
          <w:rFonts w:ascii="微軟正黑體" w:eastAsia="微軟正黑體" w:hAnsi="Times New Roman" w:cs="Arial"/>
          <w:bCs/>
          <w:szCs w:val="32"/>
          <w:lang w:val="en-GB"/>
        </w:rPr>
        <w:t xml:space="preserve"> </w:t>
      </w:r>
      <w:r w:rsidRPr="00A876B9">
        <w:rPr>
          <w:rFonts w:ascii="微軟正黑體" w:eastAsia="微軟正黑體" w:hAnsi="Times New Roman" w:cs="Arial"/>
          <w:bCs/>
          <w:szCs w:val="32"/>
          <w:lang w:val="en-GB"/>
        </w:rPr>
        <w:t>ZERO_INT</w:t>
      </w:r>
      <w:r w:rsidRPr="00327FAB">
        <w:rPr>
          <w:rFonts w:ascii="微軟正黑體" w:eastAsia="微軟正黑體" w:hAnsi="Times New Roman" w:cs="Arial"/>
          <w:bCs/>
          <w:szCs w:val="32"/>
          <w:lang w:val="en-GB"/>
        </w:rPr>
        <w:t>;</w:t>
      </w:r>
    </w:p>
    <w:p w14:paraId="69BE4096" w14:textId="77777777" w:rsidR="00811A4E" w:rsidRPr="00B1419F" w:rsidRDefault="00811A4E" w:rsidP="00B1419F">
      <w:pPr>
        <w:pStyle w:val="a1"/>
        <w:rPr>
          <w:lang w:eastAsia="zh-TW"/>
        </w:rPr>
      </w:pPr>
    </w:p>
    <w:p w14:paraId="4FBEA545" w14:textId="214B99E8" w:rsidR="00B1419F" w:rsidRPr="00B1419F" w:rsidRDefault="00FA10D8" w:rsidP="00B1419F">
      <w:pPr>
        <w:pStyle w:val="3"/>
      </w:pPr>
      <w:r w:rsidRPr="00FA10D8">
        <w:t xml:space="preserve"> </w:t>
      </w:r>
      <w:r w:rsidR="00B1419F" w:rsidRPr="00EA4D61">
        <w:t>LIC</w:t>
      </w:r>
      <w:r w:rsidR="00B1419F">
        <w:t>_SRDS_01_00</w:t>
      </w:r>
      <w:r w:rsidR="00D36BA2">
        <w:t>2</w:t>
      </w:r>
      <w:r w:rsidR="00B1419F">
        <w:tab/>
      </w:r>
      <w:r w:rsidR="00B1419F">
        <w:rPr>
          <w:rFonts w:hint="eastAsia"/>
        </w:rPr>
        <w:t>左車道線有效旗標</w:t>
      </w:r>
    </w:p>
    <w:p w14:paraId="42FC354D" w14:textId="50D1EC20" w:rsidR="00AE190B" w:rsidRPr="00414D6E" w:rsidRDefault="00AE190B" w:rsidP="00AE190B">
      <w:pPr>
        <w:spacing w:before="50" w:after="50" w:line="300" w:lineRule="auto"/>
        <w:ind w:left="120"/>
        <w:jc w:val="both"/>
        <w:rPr>
          <w:lang w:eastAsia="zh-TW"/>
        </w:rPr>
      </w:pPr>
      <w:r w:rsidRPr="00C37926">
        <w:rPr>
          <w:rFonts w:ascii="標楷體" w:hAnsi="標楷體" w:hint="eastAsia"/>
          <w:lang w:eastAsia="zh-TW"/>
        </w:rPr>
        <w:t>根據目前</w:t>
      </w:r>
      <w:r>
        <w:rPr>
          <w:rFonts w:ascii="標楷體" w:hAnsi="標楷體" w:hint="eastAsia"/>
          <w:lang w:eastAsia="zh-TW"/>
        </w:rPr>
        <w:t>左</w:t>
      </w:r>
      <w:r w:rsidRPr="00C37926">
        <w:rPr>
          <w:rFonts w:ascii="標楷體" w:hAnsi="標楷體" w:hint="eastAsia"/>
          <w:lang w:eastAsia="zh-TW"/>
        </w:rPr>
        <w:t>車道線</w:t>
      </w:r>
      <w:r>
        <w:rPr>
          <w:rFonts w:ascii="標楷體" w:hAnsi="標楷體" w:hint="eastAsia"/>
          <w:lang w:eastAsia="zh-TW"/>
        </w:rPr>
        <w:t>品質、</w:t>
      </w:r>
      <w:r>
        <w:rPr>
          <w:rFonts w:hint="eastAsia"/>
          <w:lang w:eastAsia="zh-TW"/>
        </w:rPr>
        <w:t>相機輸入之左車道可視距離、估測左車道可視距離</w:t>
      </w:r>
      <w:r w:rsidRPr="00C37926">
        <w:rPr>
          <w:rFonts w:ascii="標楷體" w:hAnsi="標楷體" w:hint="eastAsia"/>
          <w:lang w:eastAsia="zh-TW"/>
        </w:rPr>
        <w:t>，</w:t>
      </w:r>
      <w:r>
        <w:rPr>
          <w:rFonts w:hint="eastAsia"/>
          <w:lang w:eastAsia="zh-TW"/>
        </w:rPr>
        <w:t>判斷</w:t>
      </w:r>
      <w:r w:rsidRPr="00C37926">
        <w:rPr>
          <w:rFonts w:ascii="標楷體" w:hAnsi="標楷體" w:hint="eastAsia"/>
          <w:lang w:eastAsia="zh-TW"/>
        </w:rPr>
        <w:t>目前</w:t>
      </w:r>
      <w:r>
        <w:rPr>
          <w:rFonts w:ascii="標楷體" w:hAnsi="標楷體" w:hint="eastAsia"/>
          <w:lang w:eastAsia="zh-TW"/>
        </w:rPr>
        <w:t>左</w:t>
      </w:r>
      <w:r w:rsidRPr="00C37926">
        <w:rPr>
          <w:rFonts w:ascii="標楷體" w:hAnsi="標楷體" w:hint="eastAsia"/>
          <w:lang w:eastAsia="zh-TW"/>
        </w:rPr>
        <w:t>車道線有效</w:t>
      </w:r>
      <w:r>
        <w:rPr>
          <w:rFonts w:ascii="標楷體" w:hAnsi="標楷體" w:hint="eastAsia"/>
          <w:lang w:eastAsia="zh-TW"/>
        </w:rPr>
        <w:t>旗標</w:t>
      </w:r>
      <w:r w:rsidRPr="00414D6E">
        <w:rPr>
          <w:rFonts w:hint="eastAsia"/>
          <w:lang w:eastAsia="zh-TW"/>
        </w:rPr>
        <w:t>。</w:t>
      </w:r>
    </w:p>
    <w:p w14:paraId="60959274" w14:textId="66D7E5C7" w:rsidR="00AE190B" w:rsidRPr="009503D5" w:rsidRDefault="00AE190B" w:rsidP="00AE190B">
      <w:pPr>
        <w:pStyle w:val="a1"/>
        <w:jc w:val="center"/>
        <w:rPr>
          <w:lang w:eastAsia="zh-TW"/>
        </w:rPr>
      </w:pPr>
    </w:p>
    <w:p w14:paraId="652050EB" w14:textId="66C59BDC" w:rsidR="00AE190B" w:rsidRDefault="00E366AD" w:rsidP="00AE190B">
      <w:pPr>
        <w:pStyle w:val="a1"/>
        <w:keepNext/>
        <w:jc w:val="center"/>
      </w:pPr>
      <w:r w:rsidRPr="00E366AD">
        <w:rPr>
          <w:noProof/>
        </w:rPr>
        <w:drawing>
          <wp:inline distT="0" distB="0" distL="0" distR="0" wp14:anchorId="45F93ECF" wp14:editId="20B7DDDE">
            <wp:extent cx="6120765" cy="2090420"/>
            <wp:effectExtent l="0" t="0" r="0" b="508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765" cy="2090420"/>
                    </a:xfrm>
                    <a:prstGeom prst="rect">
                      <a:avLst/>
                    </a:prstGeom>
                  </pic:spPr>
                </pic:pic>
              </a:graphicData>
            </a:graphic>
          </wp:inline>
        </w:drawing>
      </w:r>
    </w:p>
    <w:p w14:paraId="23CD2CFA" w14:textId="7D659C11" w:rsidR="00AE190B" w:rsidRDefault="00AE190B" w:rsidP="00AE190B">
      <w:pPr>
        <w:pStyle w:val="af3"/>
        <w:rPr>
          <w:lang w:eastAsia="zh-TW"/>
        </w:rPr>
      </w:pPr>
      <w:r>
        <w:rPr>
          <w:lang w:eastAsia="zh-TW"/>
        </w:rPr>
        <w:t xml:space="preserve">Figure </w:t>
      </w:r>
      <w:r w:rsidR="00EE6FA4">
        <w:rPr>
          <w:lang w:eastAsia="zh-TW"/>
        </w:rPr>
        <w:fldChar w:fldCharType="begin"/>
      </w:r>
      <w:r w:rsidR="00EE6FA4">
        <w:rPr>
          <w:lang w:eastAsia="zh-TW"/>
        </w:rPr>
        <w:instrText xml:space="preserve"> STYLEREF 1 \s </w:instrText>
      </w:r>
      <w:r w:rsidR="00EE6FA4">
        <w:rPr>
          <w:lang w:eastAsia="zh-TW"/>
        </w:rPr>
        <w:fldChar w:fldCharType="separate"/>
      </w:r>
      <w:r w:rsidR="00EE6FA4">
        <w:rPr>
          <w:noProof/>
          <w:lang w:eastAsia="zh-TW"/>
        </w:rPr>
        <w:t>3</w:t>
      </w:r>
      <w:r w:rsidR="00EE6FA4">
        <w:rPr>
          <w:lang w:eastAsia="zh-TW"/>
        </w:rPr>
        <w:fldChar w:fldCharType="end"/>
      </w:r>
      <w:r w:rsidR="00EE6FA4">
        <w:rPr>
          <w:lang w:eastAsia="zh-TW"/>
        </w:rPr>
        <w:noBreakHyphen/>
      </w:r>
      <w:r w:rsidR="00EE6FA4">
        <w:rPr>
          <w:lang w:eastAsia="zh-TW"/>
        </w:rPr>
        <w:fldChar w:fldCharType="begin"/>
      </w:r>
      <w:r w:rsidR="00EE6FA4">
        <w:rPr>
          <w:lang w:eastAsia="zh-TW"/>
        </w:rPr>
        <w:instrText xml:space="preserve"> SEQ Figure \* ARABIC \s 1 </w:instrText>
      </w:r>
      <w:r w:rsidR="00EE6FA4">
        <w:rPr>
          <w:lang w:eastAsia="zh-TW"/>
        </w:rPr>
        <w:fldChar w:fldCharType="separate"/>
      </w:r>
      <w:r w:rsidR="00EE6FA4">
        <w:rPr>
          <w:noProof/>
          <w:lang w:eastAsia="zh-TW"/>
        </w:rPr>
        <w:t>3</w:t>
      </w:r>
      <w:r w:rsidR="00EE6FA4">
        <w:rPr>
          <w:lang w:eastAsia="zh-TW"/>
        </w:rPr>
        <w:fldChar w:fldCharType="end"/>
      </w:r>
      <w:r>
        <w:rPr>
          <w:rFonts w:hint="eastAsia"/>
          <w:lang w:eastAsia="zh-TW"/>
        </w:rPr>
        <w:t xml:space="preserve"> </w:t>
      </w:r>
      <w:r w:rsidRPr="00916432">
        <w:rPr>
          <w:rFonts w:hint="eastAsia"/>
          <w:lang w:eastAsia="zh-TW"/>
        </w:rPr>
        <w:t>左車道線有效</w:t>
      </w:r>
      <w:r>
        <w:rPr>
          <w:rFonts w:hint="eastAsia"/>
          <w:lang w:eastAsia="zh-TW"/>
        </w:rPr>
        <w:t>旗標實際模組外觀</w:t>
      </w:r>
    </w:p>
    <w:p w14:paraId="114331FD" w14:textId="7E91277B" w:rsidR="00AE190B" w:rsidRPr="007605FF" w:rsidRDefault="00AE190B" w:rsidP="00AE190B">
      <w:pPr>
        <w:pStyle w:val="a1"/>
        <w:rPr>
          <w:lang w:eastAsia="zh-TW"/>
        </w:rPr>
      </w:pPr>
    </w:p>
    <w:p w14:paraId="59E16F1B" w14:textId="35CE5438" w:rsidR="00AE190B" w:rsidRPr="003358F3" w:rsidRDefault="003358F3" w:rsidP="003358F3">
      <w:pPr>
        <w:pStyle w:val="a1"/>
        <w:rPr>
          <w:lang w:eastAsia="zh-TW"/>
        </w:rPr>
      </w:pPr>
      <w:r>
        <w:rPr>
          <w:rFonts w:ascii="標楷體" w:hAnsi="標楷體" w:hint="eastAsia"/>
          <w:lang w:eastAsia="zh-TW"/>
        </w:rPr>
        <w:t>左</w:t>
      </w:r>
      <w:r w:rsidRPr="00C37926">
        <w:rPr>
          <w:rFonts w:ascii="標楷體" w:hAnsi="標楷體" w:hint="eastAsia"/>
          <w:lang w:eastAsia="zh-TW"/>
        </w:rPr>
        <w:t>車道線有效</w:t>
      </w:r>
      <w:r>
        <w:rPr>
          <w:rFonts w:ascii="標楷體" w:hAnsi="標楷體" w:hint="eastAsia"/>
          <w:lang w:eastAsia="zh-TW"/>
        </w:rPr>
        <w:t>旗標</w:t>
      </w:r>
      <w:r w:rsidR="00AE190B" w:rsidRPr="003358F3">
        <w:rPr>
          <w:rFonts w:hint="eastAsia"/>
          <w:bCs w:val="0"/>
          <w:lang w:eastAsia="zh-TW"/>
        </w:rPr>
        <w:t>判斷條件如下：</w:t>
      </w:r>
    </w:p>
    <w:p w14:paraId="3870417D" w14:textId="205C441E" w:rsidR="00AE190B" w:rsidRDefault="005F6B10" w:rsidP="003358F3">
      <w:pPr>
        <w:pStyle w:val="a1"/>
        <w:rPr>
          <w:rFonts w:hAnsi="微軟正黑體"/>
          <w:lang w:eastAsia="zh-TW"/>
        </w:rPr>
      </w:pPr>
      <w:proofErr w:type="spellStart"/>
      <w:r>
        <w:t>VLIC_HLCnfdnceL_dat</w:t>
      </w:r>
      <w:proofErr w:type="spellEnd"/>
      <w:r w:rsidR="00AE190B">
        <w:rPr>
          <w:rFonts w:hint="eastAsia"/>
          <w:lang w:eastAsia="zh-TW"/>
        </w:rPr>
        <w:t xml:space="preserve"> </w:t>
      </w:r>
      <m:oMath>
        <m:r>
          <m:rPr>
            <m:sty m:val="p"/>
          </m:rPr>
          <w:rPr>
            <w:rFonts w:ascii="Cambria Math" w:hAnsi="Cambria Math"/>
          </w:rPr>
          <m:t>≥</m:t>
        </m:r>
      </m:oMath>
      <w:r w:rsidR="00AE190B" w:rsidRPr="0031508B">
        <w:rPr>
          <w:rFonts w:hAnsi="微軟正黑體"/>
          <w:lang w:eastAsia="zh-TW"/>
        </w:rPr>
        <w:t xml:space="preserve"> </w:t>
      </w:r>
      <w:proofErr w:type="spellStart"/>
      <w:r w:rsidR="00E366AD" w:rsidRPr="00E366AD">
        <w:rPr>
          <w:rFonts w:hAnsi="微軟正黑體"/>
          <w:lang w:eastAsia="zh-TW"/>
        </w:rPr>
        <w:t>KLIC_LnQualityMEDIUM_dat</w:t>
      </w:r>
      <w:proofErr w:type="spellEnd"/>
      <w:r w:rsidR="00AE190B">
        <w:rPr>
          <w:rFonts w:hAnsi="微軟正黑體" w:hint="eastAsia"/>
          <w:lang w:eastAsia="zh-TW"/>
        </w:rPr>
        <w:t xml:space="preserve"> </w:t>
      </w:r>
    </w:p>
    <w:p w14:paraId="458D3AB7" w14:textId="72EE0DBF" w:rsidR="00AE190B" w:rsidRDefault="00AE190B" w:rsidP="003358F3">
      <w:pPr>
        <w:pStyle w:val="a1"/>
        <w:rPr>
          <w:rFonts w:hAnsi="微軟正黑體"/>
          <w:lang w:eastAsia="zh-TW"/>
        </w:rPr>
      </w:pPr>
      <w:r>
        <w:rPr>
          <w:rFonts w:hAnsi="微軟正黑體"/>
          <w:lang w:eastAsia="zh-TW"/>
        </w:rPr>
        <w:t>AND</w:t>
      </w:r>
    </w:p>
    <w:p w14:paraId="5612644F" w14:textId="1962D34A" w:rsidR="00AE190B" w:rsidRDefault="00E366AD" w:rsidP="003358F3">
      <w:pPr>
        <w:pStyle w:val="a1"/>
      </w:pPr>
      <w:proofErr w:type="spellStart"/>
      <w:r w:rsidRPr="00E366AD">
        <w:t>VLIC_HLViewRange</w:t>
      </w:r>
      <w:r>
        <w:rPr>
          <w:rFonts w:hint="eastAsia"/>
          <w:lang w:eastAsia="zh-TW"/>
        </w:rPr>
        <w:t>L</w:t>
      </w:r>
      <w:r w:rsidRPr="00E366AD">
        <w:t>_m</w:t>
      </w:r>
      <w:proofErr w:type="spellEnd"/>
      <w:r w:rsidR="00AE190B">
        <w:rPr>
          <w:rFonts w:hint="eastAsia"/>
          <w:lang w:eastAsia="zh-TW"/>
        </w:rPr>
        <w:t xml:space="preserve"> </w:t>
      </w:r>
      <m:oMath>
        <m:r>
          <m:rPr>
            <m:sty m:val="p"/>
          </m:rPr>
          <w:rPr>
            <w:rFonts w:ascii="Cambria Math" w:hAnsi="Cambria Math"/>
          </w:rPr>
          <m:t>≥</m:t>
        </m:r>
      </m:oMath>
      <w:r w:rsidR="00AE190B">
        <w:rPr>
          <w:rFonts w:hint="eastAsia"/>
          <w:lang w:eastAsia="zh-TW"/>
        </w:rPr>
        <w:t xml:space="preserve"> </w:t>
      </w:r>
      <w:r w:rsidR="00AE190B">
        <w:rPr>
          <w:lang w:eastAsia="zh-TW"/>
        </w:rPr>
        <w:t>0.5*</w:t>
      </w:r>
      <w:proofErr w:type="spellStart"/>
      <w:r w:rsidR="00AE190B">
        <w:t>V</w:t>
      </w:r>
      <w:r w:rsidR="006B63F3">
        <w:t>LIC</w:t>
      </w:r>
      <w:r w:rsidR="00AE190B">
        <w:t>_EstViewRangeEndL_m</w:t>
      </w:r>
      <w:proofErr w:type="spellEnd"/>
    </w:p>
    <w:p w14:paraId="1A9EFEC5" w14:textId="7A07BCE1" w:rsidR="00AE190B" w:rsidRDefault="00C82F6F" w:rsidP="003358F3">
      <w:pPr>
        <w:pStyle w:val="a1"/>
        <w:numPr>
          <w:ilvl w:val="0"/>
          <w:numId w:val="21"/>
        </w:numPr>
        <w:ind w:leftChars="23" w:left="535"/>
        <w:rPr>
          <w:lang w:eastAsia="zh-TW"/>
        </w:rPr>
      </w:pPr>
      <w:proofErr w:type="spellStart"/>
      <w:r>
        <w:rPr>
          <w:lang w:eastAsia="zh-TW"/>
        </w:rPr>
        <w:t>VLIC_LaneLSta_flg</w:t>
      </w:r>
      <w:proofErr w:type="spellEnd"/>
      <w:r w:rsidR="00BB5B35">
        <w:rPr>
          <w:rFonts w:hint="eastAsia"/>
          <w:lang w:eastAsia="zh-TW"/>
        </w:rPr>
        <w:t xml:space="preserve"> == </w:t>
      </w:r>
      <w:r w:rsidR="00AE190B" w:rsidRPr="00512F0A">
        <w:rPr>
          <w:rFonts w:hint="eastAsia"/>
          <w:lang w:eastAsia="zh-TW"/>
        </w:rPr>
        <w:t>T</w:t>
      </w:r>
      <w:r w:rsidR="00AE190B" w:rsidRPr="00512F0A">
        <w:rPr>
          <w:lang w:eastAsia="zh-TW"/>
        </w:rPr>
        <w:t>RUE</w:t>
      </w:r>
    </w:p>
    <w:p w14:paraId="22F22D34" w14:textId="3C445635" w:rsidR="00B15BE7" w:rsidRDefault="00B15BE7" w:rsidP="003358F3">
      <w:pPr>
        <w:pStyle w:val="a1"/>
        <w:rPr>
          <w:rFonts w:hAnsi="微軟正黑體"/>
          <w:lang w:eastAsia="zh-TW"/>
        </w:rPr>
      </w:pPr>
    </w:p>
    <w:p w14:paraId="3CA2A8A7" w14:textId="72514645" w:rsidR="00B15BE7" w:rsidRDefault="00B15BE7" w:rsidP="00B15BE7">
      <w:pPr>
        <w:pStyle w:val="a1"/>
        <w:rPr>
          <w:lang w:eastAsia="zh-TW"/>
        </w:rPr>
      </w:pPr>
      <w:r>
        <w:rPr>
          <w:rFonts w:hint="eastAsia"/>
          <w:lang w:eastAsia="zh-TW"/>
        </w:rPr>
        <w:t>其中將左車道最佳可視距離減去一個取樣時間內的移動距離，作為估測</w:t>
      </w:r>
      <w:r w:rsidRPr="00495B8A">
        <w:rPr>
          <w:rFonts w:hint="eastAsia"/>
          <w:lang w:eastAsia="zh-TW"/>
        </w:rPr>
        <w:t>左車道可視</w:t>
      </w:r>
      <w:r>
        <w:rPr>
          <w:rFonts w:hint="eastAsia"/>
          <w:lang w:eastAsia="zh-TW"/>
        </w:rPr>
        <w:t>距離。</w:t>
      </w:r>
    </w:p>
    <w:p w14:paraId="472CD2C7" w14:textId="52D9D6DD" w:rsidR="00B15BE7" w:rsidRDefault="00FA10D8" w:rsidP="00B15BE7">
      <w:pPr>
        <w:pStyle w:val="a1"/>
        <w:keepNext/>
      </w:pPr>
      <w:r w:rsidRPr="00FA10D8">
        <w:rPr>
          <w:noProof/>
        </w:rPr>
        <w:drawing>
          <wp:inline distT="0" distB="0" distL="0" distR="0" wp14:anchorId="0A14C9D5" wp14:editId="53C120DE">
            <wp:extent cx="6120765" cy="1242695"/>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765" cy="1242695"/>
                    </a:xfrm>
                    <a:prstGeom prst="rect">
                      <a:avLst/>
                    </a:prstGeom>
                  </pic:spPr>
                </pic:pic>
              </a:graphicData>
            </a:graphic>
          </wp:inline>
        </w:drawing>
      </w:r>
    </w:p>
    <w:p w14:paraId="1D9EFA68" w14:textId="3C37AEC9" w:rsidR="00B15BE7" w:rsidRDefault="00B15BE7" w:rsidP="00B15BE7">
      <w:pPr>
        <w:pStyle w:val="af3"/>
        <w:rPr>
          <w:lang w:eastAsia="zh-TW"/>
        </w:rPr>
      </w:pPr>
      <w:r>
        <w:rPr>
          <w:lang w:eastAsia="zh-TW"/>
        </w:rPr>
        <w:t xml:space="preserve">Figure </w:t>
      </w:r>
      <w:r w:rsidR="00EE6FA4">
        <w:rPr>
          <w:lang w:eastAsia="zh-TW"/>
        </w:rPr>
        <w:fldChar w:fldCharType="begin"/>
      </w:r>
      <w:r w:rsidR="00EE6FA4">
        <w:rPr>
          <w:lang w:eastAsia="zh-TW"/>
        </w:rPr>
        <w:instrText xml:space="preserve"> STYLEREF 1 \s </w:instrText>
      </w:r>
      <w:r w:rsidR="00EE6FA4">
        <w:rPr>
          <w:lang w:eastAsia="zh-TW"/>
        </w:rPr>
        <w:fldChar w:fldCharType="separate"/>
      </w:r>
      <w:r w:rsidR="00EE6FA4">
        <w:rPr>
          <w:noProof/>
          <w:lang w:eastAsia="zh-TW"/>
        </w:rPr>
        <w:t>3</w:t>
      </w:r>
      <w:r w:rsidR="00EE6FA4">
        <w:rPr>
          <w:lang w:eastAsia="zh-TW"/>
        </w:rPr>
        <w:fldChar w:fldCharType="end"/>
      </w:r>
      <w:r w:rsidR="00EE6FA4">
        <w:rPr>
          <w:lang w:eastAsia="zh-TW"/>
        </w:rPr>
        <w:noBreakHyphen/>
      </w:r>
      <w:r w:rsidR="00EE6FA4">
        <w:rPr>
          <w:lang w:eastAsia="zh-TW"/>
        </w:rPr>
        <w:fldChar w:fldCharType="begin"/>
      </w:r>
      <w:r w:rsidR="00EE6FA4">
        <w:rPr>
          <w:lang w:eastAsia="zh-TW"/>
        </w:rPr>
        <w:instrText xml:space="preserve"> SEQ Figure \* ARABIC \s 1 </w:instrText>
      </w:r>
      <w:r w:rsidR="00EE6FA4">
        <w:rPr>
          <w:lang w:eastAsia="zh-TW"/>
        </w:rPr>
        <w:fldChar w:fldCharType="separate"/>
      </w:r>
      <w:r w:rsidR="00EE6FA4">
        <w:rPr>
          <w:noProof/>
          <w:lang w:eastAsia="zh-TW"/>
        </w:rPr>
        <w:t>4</w:t>
      </w:r>
      <w:r w:rsidR="00EE6FA4">
        <w:rPr>
          <w:lang w:eastAsia="zh-TW"/>
        </w:rPr>
        <w:fldChar w:fldCharType="end"/>
      </w:r>
      <w:r>
        <w:rPr>
          <w:rFonts w:hint="eastAsia"/>
          <w:lang w:eastAsia="zh-TW"/>
        </w:rPr>
        <w:t xml:space="preserve"> </w:t>
      </w:r>
      <w:r w:rsidRPr="00495B8A">
        <w:rPr>
          <w:rFonts w:hint="eastAsia"/>
          <w:lang w:eastAsia="zh-TW"/>
        </w:rPr>
        <w:t>估測左車道可視距離</w:t>
      </w:r>
    </w:p>
    <w:p w14:paraId="76F920A6" w14:textId="77777777" w:rsidR="00B15BE7" w:rsidRDefault="00B15BE7" w:rsidP="00B15BE7">
      <w:pPr>
        <w:pStyle w:val="a1"/>
        <w:rPr>
          <w:lang w:eastAsia="zh-TW"/>
        </w:rPr>
      </w:pPr>
    </w:p>
    <w:p w14:paraId="4E667B56" w14:textId="7602AE4E" w:rsidR="00B15BE7" w:rsidRDefault="00B15BE7" w:rsidP="00B15BE7">
      <w:pPr>
        <w:pStyle w:val="Web"/>
        <w:spacing w:before="0" w:beforeAutospacing="0" w:after="0" w:afterAutospacing="0"/>
        <w:rPr>
          <w:rFonts w:ascii="微軟正黑體" w:eastAsia="微軟正黑體" w:hAnsi="Times New Roman" w:cs="Arial"/>
          <w:bCs/>
          <w:szCs w:val="32"/>
          <w:lang w:val="en-GB"/>
        </w:rPr>
      </w:pPr>
      <w:r w:rsidRPr="00C34986">
        <w:rPr>
          <w:rFonts w:ascii="微軟正黑體" w:eastAsia="微軟正黑體" w:hAnsi="Times New Roman" w:cs="Arial" w:hint="eastAsia"/>
          <w:bCs/>
          <w:szCs w:val="32"/>
          <w:lang w:val="en-GB"/>
        </w:rPr>
        <w:t>左車道可視距離</w:t>
      </w:r>
      <w:proofErr w:type="spellStart"/>
      <w:r w:rsidRPr="00BB5B35">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BB5B35">
        <w:rPr>
          <w:rFonts w:ascii="微軟正黑體" w:eastAsia="微軟正黑體" w:hAnsi="Times New Roman" w:cs="Arial"/>
          <w:bCs/>
          <w:szCs w:val="32"/>
          <w:lang w:val="en-GB" w:eastAsia="en-US"/>
        </w:rPr>
        <w:t>_EstViewRangeEndL_m</w:t>
      </w:r>
      <w:proofErr w:type="spellEnd"/>
      <w:r w:rsidRPr="00C34986">
        <w:rPr>
          <w:rFonts w:ascii="微軟正黑體" w:eastAsia="微軟正黑體" w:hAnsi="Times New Roman" w:cs="Arial" w:hint="eastAsia"/>
          <w:bCs/>
          <w:szCs w:val="32"/>
          <w:lang w:val="en-GB"/>
        </w:rPr>
        <w:t>算法如下：</w:t>
      </w:r>
    </w:p>
    <w:p w14:paraId="4C9675F9" w14:textId="18350F67" w:rsidR="00B15BE7" w:rsidRPr="00570E99" w:rsidRDefault="00B15BE7" w:rsidP="00B15BE7">
      <w:pPr>
        <w:pStyle w:val="a1"/>
        <w:spacing w:beforeLines="50" w:before="120"/>
        <w:rPr>
          <w:lang w:eastAsia="zh-TW"/>
        </w:rPr>
      </w:pPr>
      <m:oMathPara>
        <m:oMathParaPr>
          <m:jc m:val="center"/>
        </m:oMathParaPr>
        <m:oMath>
          <m:r>
            <m:rPr>
              <m:sty m:val="p"/>
            </m:rPr>
            <w:rPr>
              <w:rFonts w:ascii="Cambria Math" w:hAnsi="Cambria Math"/>
            </w:rPr>
            <m:t>VLIC_EstViewRangeEndL_m</m:t>
          </m:r>
          <m:r>
            <m:rPr>
              <m:sty m:val="b"/>
            </m:rPr>
            <w:rPr>
              <w:rFonts w:ascii="Cambria Math" w:hAnsi="Cambria Math" w:hint="eastAsia"/>
              <w:lang w:eastAsia="zh-TW"/>
            </w:rPr>
            <m:t>=</m:t>
          </m:r>
          <m:r>
            <m:rPr>
              <m:sty m:val="p"/>
            </m:rPr>
            <w:rPr>
              <w:rFonts w:ascii="Cambria Math" w:hAnsi="Cambria Math"/>
            </w:rPr>
            <m:t>OptViewRange_L</m:t>
          </m:r>
          <m:r>
            <m:rPr>
              <m:sty m:val="p"/>
            </m:rPr>
            <w:rPr>
              <w:rFonts w:ascii="Cambria Math" w:hAnsi="Cambria Math" w:hint="eastAsia"/>
              <w:lang w:eastAsia="zh-TW"/>
            </w:rPr>
            <m:t>+(</m:t>
          </m:r>
          <m:r>
            <m:rPr>
              <m:sty m:val="p"/>
            </m:rPr>
            <w:rPr>
              <w:rFonts w:ascii="Cambria Math" w:hAnsi="Cambria Math"/>
            </w:rPr>
            <m:t xml:space="preserve"> V</m:t>
          </m:r>
          <m:r>
            <m:rPr>
              <m:sty m:val="p"/>
            </m:rPr>
            <w:rPr>
              <w:rFonts w:ascii="Cambria Math" w:hAnsi="Cambria Math" w:hint="eastAsia"/>
              <w:lang w:eastAsia="zh-TW"/>
            </w:rPr>
            <m:t>LIC</m:t>
          </m:r>
          <m:r>
            <m:rPr>
              <m:sty m:val="p"/>
            </m:rPr>
            <w:rPr>
              <w:rFonts w:ascii="Cambria Math" w:hAnsi="Cambria Math"/>
            </w:rPr>
            <m:t>_VehSpd_mps</m:t>
          </m:r>
          <m:r>
            <m:rPr>
              <m:sty m:val="p"/>
            </m:rPr>
            <w:rPr>
              <w:rFonts w:ascii="Cambria Math" w:eastAsia="MS Gothic" w:hAnsi="Cambria Math" w:cs="MS Gothic" w:hint="eastAsia"/>
              <w:lang w:eastAsia="zh-TW"/>
            </w:rPr>
            <m:t>*</m:t>
          </m:r>
          <m:r>
            <m:rPr>
              <m:sty m:val="p"/>
            </m:rPr>
            <w:rPr>
              <w:rFonts w:ascii="Cambria Math" w:hAnsi="Cambria Math"/>
            </w:rPr>
            <m:t xml:space="preserve"> C_TICK TIME_S</m:t>
          </m:r>
          <m:r>
            <m:rPr>
              <m:sty m:val="p"/>
            </m:rPr>
            <w:rPr>
              <w:rFonts w:ascii="Cambria Math" w:hAnsi="Cambria Math" w:hint="eastAsia"/>
              <w:lang w:eastAsia="zh-TW"/>
            </w:rPr>
            <m:t>)</m:t>
          </m:r>
        </m:oMath>
      </m:oMathPara>
    </w:p>
    <w:p w14:paraId="4338A23B" w14:textId="77777777" w:rsidR="00B15BE7" w:rsidRPr="00624E7E" w:rsidRDefault="00B15BE7" w:rsidP="00B15BE7">
      <w:pPr>
        <w:pStyle w:val="a1"/>
        <w:spacing w:beforeLines="50" w:before="120"/>
      </w:pPr>
      <w:r>
        <w:rPr>
          <w:rFonts w:hint="eastAsia"/>
          <w:lang w:eastAsia="zh-TW"/>
        </w:rPr>
        <w:t>其中</w:t>
      </w:r>
      <w:r w:rsidRPr="00570E99">
        <w:rPr>
          <w:lang w:eastAsia="zh-TW"/>
        </w:rPr>
        <w:t>C_TICK_TIME_S</w:t>
      </w:r>
      <w:r>
        <w:rPr>
          <w:rFonts w:hint="eastAsia"/>
          <w:lang w:eastAsia="zh-TW"/>
        </w:rPr>
        <w:t xml:space="preserve"> = 0.005</w:t>
      </w:r>
    </w:p>
    <w:p w14:paraId="50112419" w14:textId="77777777" w:rsidR="00B15BE7" w:rsidRPr="00B15BE7" w:rsidRDefault="00B15BE7" w:rsidP="003358F3">
      <w:pPr>
        <w:pStyle w:val="a1"/>
        <w:rPr>
          <w:rFonts w:hAnsi="微軟正黑體"/>
          <w:lang w:eastAsia="zh-TW"/>
        </w:rPr>
      </w:pPr>
    </w:p>
    <w:p w14:paraId="01D9D7A8" w14:textId="22BB5C24" w:rsidR="003358F3" w:rsidRDefault="00A86AD5" w:rsidP="00B15BE7">
      <w:pPr>
        <w:pStyle w:val="3"/>
      </w:pPr>
      <w:bookmarkStart w:id="18" w:name="_Toc114602533"/>
      <w:r w:rsidRPr="00EA4D61">
        <w:t>LIC</w:t>
      </w:r>
      <w:r>
        <w:t>_SRDS_01_00</w:t>
      </w:r>
      <w:r w:rsidR="00D36BA2">
        <w:t>3</w:t>
      </w:r>
      <w:r>
        <w:tab/>
      </w:r>
      <w:r>
        <w:rPr>
          <w:rFonts w:hint="eastAsia"/>
        </w:rPr>
        <w:t>右車道線有效旗標</w:t>
      </w:r>
      <w:bookmarkEnd w:id="18"/>
    </w:p>
    <w:p w14:paraId="0CD125A6" w14:textId="01C1E0EA" w:rsidR="00AE190B" w:rsidRPr="00414D6E" w:rsidRDefault="00AE190B" w:rsidP="00AE190B">
      <w:pPr>
        <w:spacing w:before="50" w:after="50" w:line="300" w:lineRule="auto"/>
        <w:ind w:left="120"/>
        <w:jc w:val="both"/>
        <w:rPr>
          <w:lang w:eastAsia="zh-TW"/>
        </w:rPr>
      </w:pPr>
      <w:r w:rsidRPr="00C37926">
        <w:rPr>
          <w:rFonts w:ascii="標楷體" w:hAnsi="標楷體" w:hint="eastAsia"/>
          <w:lang w:eastAsia="zh-TW"/>
        </w:rPr>
        <w:t>根據目前</w:t>
      </w:r>
      <w:r>
        <w:rPr>
          <w:rFonts w:ascii="標楷體" w:hAnsi="標楷體" w:hint="eastAsia"/>
          <w:lang w:eastAsia="zh-TW"/>
        </w:rPr>
        <w:t>右</w:t>
      </w:r>
      <w:r w:rsidRPr="00C37926">
        <w:rPr>
          <w:rFonts w:ascii="標楷體" w:hAnsi="標楷體" w:hint="eastAsia"/>
          <w:lang w:eastAsia="zh-TW"/>
        </w:rPr>
        <w:t>車道線</w:t>
      </w:r>
      <w:r>
        <w:rPr>
          <w:rFonts w:ascii="標楷體" w:hAnsi="標楷體" w:hint="eastAsia"/>
          <w:lang w:eastAsia="zh-TW"/>
        </w:rPr>
        <w:t>品質、</w:t>
      </w:r>
      <w:r>
        <w:rPr>
          <w:rFonts w:hint="eastAsia"/>
          <w:lang w:eastAsia="zh-TW"/>
        </w:rPr>
        <w:t>相機輸入之</w:t>
      </w:r>
      <w:r>
        <w:rPr>
          <w:rFonts w:ascii="標楷體" w:hAnsi="標楷體" w:hint="eastAsia"/>
          <w:lang w:eastAsia="zh-TW"/>
        </w:rPr>
        <w:t>右</w:t>
      </w:r>
      <w:r>
        <w:rPr>
          <w:rFonts w:hint="eastAsia"/>
          <w:lang w:eastAsia="zh-TW"/>
        </w:rPr>
        <w:t>車道可視距離、估測</w:t>
      </w:r>
      <w:r>
        <w:rPr>
          <w:rFonts w:ascii="標楷體" w:hAnsi="標楷體" w:hint="eastAsia"/>
          <w:lang w:eastAsia="zh-TW"/>
        </w:rPr>
        <w:t>右</w:t>
      </w:r>
      <w:r>
        <w:rPr>
          <w:rFonts w:hint="eastAsia"/>
          <w:lang w:eastAsia="zh-TW"/>
        </w:rPr>
        <w:t>車道可視距離</w:t>
      </w:r>
      <w:r w:rsidRPr="00C37926">
        <w:rPr>
          <w:rFonts w:ascii="標楷體" w:hAnsi="標楷體" w:hint="eastAsia"/>
          <w:lang w:eastAsia="zh-TW"/>
        </w:rPr>
        <w:t>，</w:t>
      </w:r>
      <w:r>
        <w:rPr>
          <w:rFonts w:hint="eastAsia"/>
          <w:lang w:eastAsia="zh-TW"/>
        </w:rPr>
        <w:t>判斷</w:t>
      </w:r>
      <w:r w:rsidRPr="00C37926">
        <w:rPr>
          <w:rFonts w:ascii="標楷體" w:hAnsi="標楷體" w:hint="eastAsia"/>
          <w:lang w:eastAsia="zh-TW"/>
        </w:rPr>
        <w:t>目前</w:t>
      </w:r>
      <w:r>
        <w:rPr>
          <w:rFonts w:ascii="標楷體" w:hAnsi="標楷體" w:hint="eastAsia"/>
          <w:lang w:eastAsia="zh-TW"/>
        </w:rPr>
        <w:t>右</w:t>
      </w:r>
      <w:r w:rsidRPr="00C37926">
        <w:rPr>
          <w:rFonts w:ascii="標楷體" w:hAnsi="標楷體" w:hint="eastAsia"/>
          <w:lang w:eastAsia="zh-TW"/>
        </w:rPr>
        <w:t>車道線有效</w:t>
      </w:r>
      <w:r>
        <w:rPr>
          <w:rFonts w:ascii="標楷體" w:hAnsi="標楷體" w:hint="eastAsia"/>
          <w:lang w:eastAsia="zh-TW"/>
        </w:rPr>
        <w:t>旗標</w:t>
      </w:r>
      <w:r w:rsidRPr="00414D6E">
        <w:rPr>
          <w:rFonts w:hint="eastAsia"/>
          <w:lang w:eastAsia="zh-TW"/>
        </w:rPr>
        <w:t>。</w:t>
      </w:r>
    </w:p>
    <w:p w14:paraId="4E9E02AF" w14:textId="77777777" w:rsidR="00AE190B" w:rsidRPr="007605FF" w:rsidRDefault="00AE190B" w:rsidP="00AE190B">
      <w:pPr>
        <w:pStyle w:val="a1"/>
        <w:rPr>
          <w:lang w:eastAsia="zh-TW"/>
        </w:rPr>
      </w:pPr>
    </w:p>
    <w:p w14:paraId="1ED9C1F4" w14:textId="665436DC" w:rsidR="00AE190B" w:rsidRDefault="00E366AD" w:rsidP="00AE190B">
      <w:pPr>
        <w:pStyle w:val="a1"/>
        <w:keepNext/>
      </w:pPr>
      <w:r w:rsidRPr="00E366AD">
        <w:rPr>
          <w:noProof/>
        </w:rPr>
        <w:drawing>
          <wp:inline distT="0" distB="0" distL="0" distR="0" wp14:anchorId="47C9900E" wp14:editId="126A99F0">
            <wp:extent cx="6120765" cy="198247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1982470"/>
                    </a:xfrm>
                    <a:prstGeom prst="rect">
                      <a:avLst/>
                    </a:prstGeom>
                  </pic:spPr>
                </pic:pic>
              </a:graphicData>
            </a:graphic>
          </wp:inline>
        </w:drawing>
      </w:r>
    </w:p>
    <w:p w14:paraId="22F260F8" w14:textId="19761C7D" w:rsidR="00AE190B" w:rsidRDefault="00AE190B" w:rsidP="00AE190B">
      <w:pPr>
        <w:pStyle w:val="af3"/>
        <w:rPr>
          <w:lang w:eastAsia="zh-TW"/>
        </w:rPr>
      </w:pPr>
      <w:r>
        <w:rPr>
          <w:lang w:eastAsia="zh-TW"/>
        </w:rPr>
        <w:t xml:space="preserve">Figure </w:t>
      </w:r>
      <w:r w:rsidR="00EE6FA4">
        <w:rPr>
          <w:lang w:eastAsia="zh-TW"/>
        </w:rPr>
        <w:fldChar w:fldCharType="begin"/>
      </w:r>
      <w:r w:rsidR="00EE6FA4">
        <w:rPr>
          <w:lang w:eastAsia="zh-TW"/>
        </w:rPr>
        <w:instrText xml:space="preserve"> STYLEREF 1 \s </w:instrText>
      </w:r>
      <w:r w:rsidR="00EE6FA4">
        <w:rPr>
          <w:lang w:eastAsia="zh-TW"/>
        </w:rPr>
        <w:fldChar w:fldCharType="separate"/>
      </w:r>
      <w:r w:rsidR="00EE6FA4">
        <w:rPr>
          <w:noProof/>
          <w:lang w:eastAsia="zh-TW"/>
        </w:rPr>
        <w:t>3</w:t>
      </w:r>
      <w:r w:rsidR="00EE6FA4">
        <w:rPr>
          <w:lang w:eastAsia="zh-TW"/>
        </w:rPr>
        <w:fldChar w:fldCharType="end"/>
      </w:r>
      <w:r w:rsidR="00EE6FA4">
        <w:rPr>
          <w:lang w:eastAsia="zh-TW"/>
        </w:rPr>
        <w:noBreakHyphen/>
      </w:r>
      <w:r w:rsidR="00EE6FA4">
        <w:rPr>
          <w:lang w:eastAsia="zh-TW"/>
        </w:rPr>
        <w:fldChar w:fldCharType="begin"/>
      </w:r>
      <w:r w:rsidR="00EE6FA4">
        <w:rPr>
          <w:lang w:eastAsia="zh-TW"/>
        </w:rPr>
        <w:instrText xml:space="preserve"> SEQ Figure \* ARABIC \s 1 </w:instrText>
      </w:r>
      <w:r w:rsidR="00EE6FA4">
        <w:rPr>
          <w:lang w:eastAsia="zh-TW"/>
        </w:rPr>
        <w:fldChar w:fldCharType="separate"/>
      </w:r>
      <w:r w:rsidR="00EE6FA4">
        <w:rPr>
          <w:noProof/>
          <w:lang w:eastAsia="zh-TW"/>
        </w:rPr>
        <w:t>5</w:t>
      </w:r>
      <w:r w:rsidR="00EE6FA4">
        <w:rPr>
          <w:lang w:eastAsia="zh-TW"/>
        </w:rPr>
        <w:fldChar w:fldCharType="end"/>
      </w:r>
      <w:r>
        <w:rPr>
          <w:rFonts w:hint="eastAsia"/>
          <w:lang w:eastAsia="zh-TW"/>
        </w:rPr>
        <w:t xml:space="preserve"> 右</w:t>
      </w:r>
      <w:r w:rsidRPr="00876DB4">
        <w:rPr>
          <w:rFonts w:hint="eastAsia"/>
          <w:lang w:eastAsia="zh-TW"/>
        </w:rPr>
        <w:t>車道線有效</w:t>
      </w:r>
      <w:r>
        <w:rPr>
          <w:rFonts w:hint="eastAsia"/>
          <w:lang w:eastAsia="zh-TW"/>
        </w:rPr>
        <w:t>旗標</w:t>
      </w:r>
    </w:p>
    <w:p w14:paraId="477ECDD4" w14:textId="77777777" w:rsidR="00AE190B" w:rsidRDefault="00AE190B" w:rsidP="00AE190B">
      <w:pPr>
        <w:pStyle w:val="a1"/>
        <w:rPr>
          <w:lang w:eastAsia="zh-TW"/>
        </w:rPr>
      </w:pPr>
    </w:p>
    <w:p w14:paraId="66AB1FA5" w14:textId="4EF18A84" w:rsidR="00AE190B" w:rsidRPr="007179A3" w:rsidRDefault="00C82F6F" w:rsidP="00AE190B">
      <w:pPr>
        <w:pStyle w:val="a1"/>
        <w:rPr>
          <w:b/>
          <w:lang w:eastAsia="zh-TW"/>
        </w:rPr>
      </w:pPr>
      <w:proofErr w:type="spellStart"/>
      <w:r>
        <w:rPr>
          <w:b/>
        </w:rPr>
        <w:t>VLIC_LaneRSta_flg</w:t>
      </w:r>
      <w:proofErr w:type="spellEnd"/>
      <w:r w:rsidR="00AE190B" w:rsidRPr="007179A3">
        <w:rPr>
          <w:rFonts w:hint="eastAsia"/>
          <w:b/>
          <w:bCs w:val="0"/>
          <w:lang w:eastAsia="zh-TW"/>
        </w:rPr>
        <w:t>判斷條件如下：</w:t>
      </w:r>
    </w:p>
    <w:p w14:paraId="4DE9F0C8" w14:textId="28623282" w:rsidR="00AE190B" w:rsidRDefault="005F6B10" w:rsidP="00AE190B">
      <w:pPr>
        <w:pStyle w:val="a1"/>
        <w:rPr>
          <w:rFonts w:hAnsi="微軟正黑體"/>
          <w:lang w:eastAsia="zh-TW"/>
        </w:rPr>
      </w:pPr>
      <w:proofErr w:type="spellStart"/>
      <w:r>
        <w:t>VLIC_HLCnfdnceR_dat</w:t>
      </w:r>
      <w:proofErr w:type="spellEnd"/>
      <w:r w:rsidR="00AE190B">
        <w:rPr>
          <w:rFonts w:hint="eastAsia"/>
          <w:lang w:eastAsia="zh-TW"/>
        </w:rPr>
        <w:t xml:space="preserve"> </w:t>
      </w:r>
      <m:oMath>
        <m:r>
          <m:rPr>
            <m:sty m:val="p"/>
          </m:rPr>
          <w:rPr>
            <w:rFonts w:ascii="Cambria Math" w:hAnsi="Cambria Math"/>
          </w:rPr>
          <m:t>≥</m:t>
        </m:r>
      </m:oMath>
      <w:r w:rsidR="00AE190B" w:rsidRPr="0031508B">
        <w:rPr>
          <w:rFonts w:hAnsi="微軟正黑體"/>
          <w:lang w:eastAsia="zh-TW"/>
        </w:rPr>
        <w:t xml:space="preserve"> </w:t>
      </w:r>
      <w:proofErr w:type="spellStart"/>
      <w:r w:rsidR="00E366AD" w:rsidRPr="00E366AD">
        <w:rPr>
          <w:rFonts w:hAnsi="微軟正黑體"/>
          <w:lang w:eastAsia="zh-TW"/>
        </w:rPr>
        <w:t>KLIC_LnQualityMEDIUM_dat</w:t>
      </w:r>
      <w:proofErr w:type="spellEnd"/>
      <w:r w:rsidR="00AE190B">
        <w:rPr>
          <w:rFonts w:hAnsi="微軟正黑體" w:hint="eastAsia"/>
          <w:lang w:eastAsia="zh-TW"/>
        </w:rPr>
        <w:t xml:space="preserve"> </w:t>
      </w:r>
    </w:p>
    <w:p w14:paraId="22C6FB74" w14:textId="77777777" w:rsidR="00AE190B" w:rsidRDefault="00AE190B" w:rsidP="00AE190B">
      <w:pPr>
        <w:pStyle w:val="a1"/>
        <w:rPr>
          <w:rFonts w:hAnsi="微軟正黑體"/>
          <w:lang w:eastAsia="zh-TW"/>
        </w:rPr>
      </w:pPr>
      <w:r>
        <w:rPr>
          <w:rFonts w:hAnsi="微軟正黑體" w:hint="eastAsia"/>
          <w:lang w:eastAsia="zh-TW"/>
        </w:rPr>
        <w:t>AND</w:t>
      </w:r>
    </w:p>
    <w:p w14:paraId="46A95FF7" w14:textId="257B158B" w:rsidR="00AE190B" w:rsidRDefault="00E366AD" w:rsidP="00AE190B">
      <w:pPr>
        <w:pStyle w:val="a1"/>
      </w:pPr>
      <w:proofErr w:type="spellStart"/>
      <w:r w:rsidRPr="00E366AD">
        <w:t>VLIC_HLViewRange</w:t>
      </w:r>
      <w:r>
        <w:rPr>
          <w:rFonts w:hint="eastAsia"/>
          <w:lang w:eastAsia="zh-TW"/>
        </w:rPr>
        <w:t>R</w:t>
      </w:r>
      <w:r w:rsidRPr="00E366AD">
        <w:t>_m</w:t>
      </w:r>
      <w:proofErr w:type="spellEnd"/>
      <w:r w:rsidR="00AE190B">
        <w:rPr>
          <w:rFonts w:hint="eastAsia"/>
          <w:lang w:eastAsia="zh-TW"/>
        </w:rPr>
        <w:t xml:space="preserve"> </w:t>
      </w:r>
      <m:oMath>
        <m:r>
          <m:rPr>
            <m:sty m:val="p"/>
          </m:rPr>
          <w:rPr>
            <w:rFonts w:ascii="Cambria Math" w:hAnsi="Cambria Math"/>
          </w:rPr>
          <m:t>≥</m:t>
        </m:r>
      </m:oMath>
      <w:r w:rsidR="00AE190B">
        <w:rPr>
          <w:rFonts w:hint="eastAsia"/>
          <w:lang w:eastAsia="zh-TW"/>
        </w:rPr>
        <w:t xml:space="preserve"> </w:t>
      </w:r>
      <w:r w:rsidR="00AE190B">
        <w:rPr>
          <w:lang w:eastAsia="zh-TW"/>
        </w:rPr>
        <w:t>0.5*</w:t>
      </w:r>
      <w:proofErr w:type="spellStart"/>
      <w:r w:rsidR="00AE190B">
        <w:t>V</w:t>
      </w:r>
      <w:r w:rsidR="006B63F3">
        <w:t>LIC</w:t>
      </w:r>
      <w:r w:rsidR="00AE190B">
        <w:t>_EstViewRangeEndR_m</w:t>
      </w:r>
      <w:proofErr w:type="spellEnd"/>
    </w:p>
    <w:p w14:paraId="6AD363DD" w14:textId="139B271A" w:rsidR="00AE190B" w:rsidRDefault="00AE190B" w:rsidP="00AE190B">
      <w:pPr>
        <w:pStyle w:val="a1"/>
        <w:rPr>
          <w:lang w:eastAsia="zh-TW"/>
        </w:rPr>
      </w:pPr>
      <w:r>
        <w:rPr>
          <w:rFonts w:hint="eastAsia"/>
          <w:lang w:eastAsia="zh-TW"/>
        </w:rPr>
        <w:t xml:space="preserve">&gt;&gt; </w:t>
      </w:r>
      <w:proofErr w:type="spellStart"/>
      <w:r w:rsidR="00C82F6F">
        <w:rPr>
          <w:rFonts w:hAnsi="微軟正黑體"/>
          <w:lang w:eastAsia="zh-TW"/>
        </w:rPr>
        <w:t>VLIC_LaneRSta_flg</w:t>
      </w:r>
      <w:proofErr w:type="spellEnd"/>
      <w:r w:rsidR="00BB5B35">
        <w:rPr>
          <w:rFonts w:hAnsi="微軟正黑體" w:hint="eastAsia"/>
          <w:lang w:eastAsia="zh-TW"/>
        </w:rPr>
        <w:t xml:space="preserve"> == </w:t>
      </w:r>
      <w:r w:rsidRPr="005B7475">
        <w:rPr>
          <w:rFonts w:hAnsi="微軟正黑體" w:hint="eastAsia"/>
          <w:lang w:eastAsia="zh-TW"/>
        </w:rPr>
        <w:t>T</w:t>
      </w:r>
      <w:r w:rsidRPr="005B7475">
        <w:rPr>
          <w:rFonts w:hAnsi="微軟正黑體"/>
          <w:lang w:eastAsia="zh-TW"/>
        </w:rPr>
        <w:t>RUE</w:t>
      </w:r>
    </w:p>
    <w:p w14:paraId="4AAB0D05" w14:textId="77777777" w:rsidR="00AE190B" w:rsidRPr="00BB5B35" w:rsidRDefault="00AE190B" w:rsidP="00AE190B">
      <w:pPr>
        <w:pStyle w:val="a1"/>
        <w:rPr>
          <w:lang w:eastAsia="zh-TW"/>
        </w:rPr>
      </w:pPr>
    </w:p>
    <w:p w14:paraId="0720F7B3" w14:textId="6CCFCDFE" w:rsidR="00B15BE7" w:rsidRDefault="00B15BE7" w:rsidP="00B15BE7">
      <w:pPr>
        <w:pStyle w:val="a1"/>
        <w:rPr>
          <w:lang w:eastAsia="zh-TW"/>
        </w:rPr>
      </w:pPr>
      <w:r>
        <w:rPr>
          <w:rFonts w:hint="eastAsia"/>
          <w:lang w:eastAsia="zh-TW"/>
        </w:rPr>
        <w:t>其中將右車道最佳可視距離減去一個取樣時間內的移動距離，作為估測右</w:t>
      </w:r>
      <w:r w:rsidRPr="00495B8A">
        <w:rPr>
          <w:rFonts w:hint="eastAsia"/>
          <w:lang w:eastAsia="zh-TW"/>
        </w:rPr>
        <w:t>車道可視</w:t>
      </w:r>
      <w:r>
        <w:rPr>
          <w:rFonts w:hint="eastAsia"/>
          <w:lang w:eastAsia="zh-TW"/>
        </w:rPr>
        <w:t>距離。</w:t>
      </w:r>
    </w:p>
    <w:p w14:paraId="5D58AFA8" w14:textId="77777777" w:rsidR="00AE190B" w:rsidRPr="00B15BE7" w:rsidRDefault="00AE190B" w:rsidP="00AE190B">
      <w:pPr>
        <w:pStyle w:val="a1"/>
        <w:rPr>
          <w:lang w:eastAsia="zh-TW"/>
        </w:rPr>
      </w:pPr>
    </w:p>
    <w:p w14:paraId="2E57AACE" w14:textId="34B3BB7C" w:rsidR="00AE190B" w:rsidRDefault="00FA10D8" w:rsidP="00AE190B">
      <w:pPr>
        <w:pStyle w:val="a1"/>
        <w:keepNext/>
      </w:pPr>
      <w:r w:rsidRPr="00FA10D8">
        <w:rPr>
          <w:noProof/>
        </w:rPr>
        <w:drawing>
          <wp:inline distT="0" distB="0" distL="0" distR="0" wp14:anchorId="6E2C45AE" wp14:editId="7389F7E0">
            <wp:extent cx="6120765" cy="167894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1678940"/>
                    </a:xfrm>
                    <a:prstGeom prst="rect">
                      <a:avLst/>
                    </a:prstGeom>
                  </pic:spPr>
                </pic:pic>
              </a:graphicData>
            </a:graphic>
          </wp:inline>
        </w:drawing>
      </w:r>
    </w:p>
    <w:p w14:paraId="74407474" w14:textId="0F428FD3" w:rsidR="00AE190B" w:rsidRDefault="00AE190B" w:rsidP="00AE190B">
      <w:pPr>
        <w:pStyle w:val="af3"/>
        <w:rPr>
          <w:lang w:eastAsia="zh-TW"/>
        </w:rPr>
      </w:pPr>
      <w:r>
        <w:rPr>
          <w:lang w:eastAsia="zh-TW"/>
        </w:rPr>
        <w:t xml:space="preserve">Figure </w:t>
      </w:r>
      <w:r w:rsidR="00EE6FA4">
        <w:rPr>
          <w:lang w:eastAsia="zh-TW"/>
        </w:rPr>
        <w:fldChar w:fldCharType="begin"/>
      </w:r>
      <w:r w:rsidR="00EE6FA4">
        <w:rPr>
          <w:lang w:eastAsia="zh-TW"/>
        </w:rPr>
        <w:instrText xml:space="preserve"> STYLEREF 1 \s </w:instrText>
      </w:r>
      <w:r w:rsidR="00EE6FA4">
        <w:rPr>
          <w:lang w:eastAsia="zh-TW"/>
        </w:rPr>
        <w:fldChar w:fldCharType="separate"/>
      </w:r>
      <w:r w:rsidR="00EE6FA4">
        <w:rPr>
          <w:noProof/>
          <w:lang w:eastAsia="zh-TW"/>
        </w:rPr>
        <w:t>3</w:t>
      </w:r>
      <w:r w:rsidR="00EE6FA4">
        <w:rPr>
          <w:lang w:eastAsia="zh-TW"/>
        </w:rPr>
        <w:fldChar w:fldCharType="end"/>
      </w:r>
      <w:r w:rsidR="00EE6FA4">
        <w:rPr>
          <w:lang w:eastAsia="zh-TW"/>
        </w:rPr>
        <w:noBreakHyphen/>
      </w:r>
      <w:r w:rsidR="00EE6FA4">
        <w:rPr>
          <w:lang w:eastAsia="zh-TW"/>
        </w:rPr>
        <w:fldChar w:fldCharType="begin"/>
      </w:r>
      <w:r w:rsidR="00EE6FA4">
        <w:rPr>
          <w:lang w:eastAsia="zh-TW"/>
        </w:rPr>
        <w:instrText xml:space="preserve"> SEQ Figure \* ARABIC \s 1 </w:instrText>
      </w:r>
      <w:r w:rsidR="00EE6FA4">
        <w:rPr>
          <w:lang w:eastAsia="zh-TW"/>
        </w:rPr>
        <w:fldChar w:fldCharType="separate"/>
      </w:r>
      <w:r w:rsidR="00EE6FA4">
        <w:rPr>
          <w:noProof/>
          <w:lang w:eastAsia="zh-TW"/>
        </w:rPr>
        <w:t>6</w:t>
      </w:r>
      <w:r w:rsidR="00EE6FA4">
        <w:rPr>
          <w:lang w:eastAsia="zh-TW"/>
        </w:rPr>
        <w:fldChar w:fldCharType="end"/>
      </w:r>
      <w:r>
        <w:rPr>
          <w:rFonts w:hint="eastAsia"/>
          <w:lang w:eastAsia="zh-TW"/>
        </w:rPr>
        <w:t xml:space="preserve"> </w:t>
      </w:r>
      <w:r w:rsidRPr="00156B7E">
        <w:rPr>
          <w:rFonts w:hint="eastAsia"/>
          <w:lang w:eastAsia="zh-TW"/>
        </w:rPr>
        <w:t>估測</w:t>
      </w:r>
      <w:r>
        <w:rPr>
          <w:rFonts w:hint="eastAsia"/>
          <w:lang w:eastAsia="zh-TW"/>
        </w:rPr>
        <w:t>右</w:t>
      </w:r>
      <w:r w:rsidRPr="00156B7E">
        <w:rPr>
          <w:rFonts w:hint="eastAsia"/>
          <w:lang w:eastAsia="zh-TW"/>
        </w:rPr>
        <w:t>車道可視之距離</w:t>
      </w:r>
    </w:p>
    <w:p w14:paraId="67C07B40" w14:textId="77777777" w:rsidR="00AE190B" w:rsidRPr="00624E7E" w:rsidRDefault="00AE190B" w:rsidP="00AE190B">
      <w:pPr>
        <w:pStyle w:val="a1"/>
        <w:rPr>
          <w:lang w:eastAsia="zh-TW"/>
        </w:rPr>
      </w:pPr>
    </w:p>
    <w:p w14:paraId="5E4542DB" w14:textId="53484155" w:rsidR="00AE190B" w:rsidRDefault="00AE190B" w:rsidP="00AE190B">
      <w:pPr>
        <w:pStyle w:val="Web"/>
        <w:spacing w:before="0" w:beforeAutospacing="0" w:after="0" w:afterAutospacing="0"/>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右</w:t>
      </w:r>
      <w:r w:rsidRPr="00C34986">
        <w:rPr>
          <w:rFonts w:ascii="微軟正黑體" w:eastAsia="微軟正黑體" w:hAnsi="Times New Roman" w:cs="Arial" w:hint="eastAsia"/>
          <w:bCs/>
          <w:szCs w:val="32"/>
          <w:lang w:val="en-GB"/>
        </w:rPr>
        <w:t>車道可視距離</w:t>
      </w:r>
      <w:proofErr w:type="spellStart"/>
      <w:r w:rsidRPr="00BB5B35">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BB5B35">
        <w:rPr>
          <w:rFonts w:ascii="微軟正黑體" w:eastAsia="微軟正黑體" w:hAnsi="Times New Roman" w:cs="Arial"/>
          <w:bCs/>
          <w:szCs w:val="32"/>
          <w:lang w:val="en-GB" w:eastAsia="en-US"/>
        </w:rPr>
        <w:t>_EstViewRangeEnd</w:t>
      </w:r>
      <w:r w:rsidRPr="00BB5B35">
        <w:rPr>
          <w:rFonts w:ascii="微軟正黑體" w:eastAsia="微軟正黑體" w:hAnsi="Times New Roman" w:cs="Arial" w:hint="eastAsia"/>
          <w:bCs/>
          <w:szCs w:val="32"/>
          <w:lang w:val="en-GB"/>
        </w:rPr>
        <w:t>R</w:t>
      </w:r>
      <w:r w:rsidRPr="00BB5B35">
        <w:rPr>
          <w:rFonts w:ascii="微軟正黑體" w:eastAsia="微軟正黑體" w:hAnsi="Times New Roman" w:cs="Arial"/>
          <w:bCs/>
          <w:szCs w:val="32"/>
          <w:lang w:val="en-GB" w:eastAsia="en-US"/>
        </w:rPr>
        <w:t>_m</w:t>
      </w:r>
      <w:proofErr w:type="spellEnd"/>
      <w:r w:rsidRPr="00C34986">
        <w:rPr>
          <w:rFonts w:ascii="微軟正黑體" w:eastAsia="微軟正黑體" w:hAnsi="Times New Roman" w:cs="Arial" w:hint="eastAsia"/>
          <w:bCs/>
          <w:szCs w:val="32"/>
          <w:lang w:val="en-GB"/>
        </w:rPr>
        <w:t>算法如下：</w:t>
      </w:r>
    </w:p>
    <w:p w14:paraId="2222A806" w14:textId="361DD3A9" w:rsidR="00AE190B" w:rsidRPr="00570E99" w:rsidRDefault="00AE190B" w:rsidP="00AE190B">
      <w:pPr>
        <w:pStyle w:val="a1"/>
        <w:spacing w:beforeLines="50" w:before="120"/>
        <w:rPr>
          <w:lang w:eastAsia="zh-TW"/>
        </w:rPr>
      </w:pPr>
      <m:oMathPara>
        <m:oMathParaPr>
          <m:jc m:val="center"/>
        </m:oMathParaPr>
        <m:oMath>
          <m:r>
            <m:rPr>
              <m:sty m:val="p"/>
            </m:rPr>
            <w:rPr>
              <w:rFonts w:ascii="Cambria Math" w:hAnsi="Cambria Math"/>
            </w:rPr>
            <m:t>VLIC_EstViewRangeEnd</m:t>
          </m:r>
          <m:r>
            <m:rPr>
              <m:sty m:val="p"/>
            </m:rPr>
            <w:rPr>
              <w:rFonts w:ascii="Cambria Math" w:hAnsi="Cambria Math" w:hint="eastAsia"/>
              <w:lang w:eastAsia="zh-TW"/>
            </w:rPr>
            <m:t>R</m:t>
          </m:r>
          <m:r>
            <m:rPr>
              <m:sty m:val="p"/>
            </m:rPr>
            <w:rPr>
              <w:rFonts w:ascii="Cambria Math" w:hAnsi="Cambria Math"/>
            </w:rPr>
            <m:t>_m</m:t>
          </m:r>
          <m:r>
            <m:rPr>
              <m:sty m:val="b"/>
            </m:rPr>
            <w:rPr>
              <w:rFonts w:ascii="Cambria Math" w:hAnsi="Cambria Math" w:hint="eastAsia"/>
              <w:lang w:eastAsia="zh-TW"/>
            </w:rPr>
            <m:t>=</m:t>
          </m:r>
          <m:r>
            <m:rPr>
              <m:sty m:val="p"/>
            </m:rPr>
            <w:rPr>
              <w:rFonts w:ascii="Cambria Math" w:hAnsi="Cambria Math"/>
            </w:rPr>
            <m:t>OptViewRange_</m:t>
          </m:r>
          <m:r>
            <m:rPr>
              <m:sty m:val="p"/>
            </m:rPr>
            <w:rPr>
              <w:rFonts w:ascii="Cambria Math" w:hAnsi="Cambria Math" w:hint="eastAsia"/>
              <w:lang w:eastAsia="zh-TW"/>
            </w:rPr>
            <m:t>R+(</m:t>
          </m:r>
          <m:r>
            <m:rPr>
              <m:sty m:val="p"/>
            </m:rPr>
            <w:rPr>
              <w:rFonts w:ascii="Cambria Math" w:hAnsi="Cambria Math"/>
            </w:rPr>
            <m:t xml:space="preserve"> V</m:t>
          </m:r>
          <m:r>
            <m:rPr>
              <m:sty m:val="p"/>
            </m:rPr>
            <w:rPr>
              <w:rFonts w:ascii="Cambria Math" w:hAnsi="Cambria Math" w:hint="eastAsia"/>
              <w:lang w:eastAsia="zh-TW"/>
            </w:rPr>
            <m:t>LIC</m:t>
          </m:r>
          <m:r>
            <m:rPr>
              <m:sty m:val="p"/>
            </m:rPr>
            <w:rPr>
              <w:rFonts w:ascii="Cambria Math" w:hAnsi="Cambria Math"/>
            </w:rPr>
            <m:t>_VehSpd_mps</m:t>
          </m:r>
          <m:r>
            <m:rPr>
              <m:sty m:val="p"/>
            </m:rPr>
            <w:rPr>
              <w:rFonts w:ascii="Cambria Math" w:eastAsia="MS Gothic" w:hAnsi="Cambria Math" w:cs="MS Gothic" w:hint="eastAsia"/>
              <w:lang w:eastAsia="zh-TW"/>
            </w:rPr>
            <m:t>*</m:t>
          </m:r>
          <m:r>
            <m:rPr>
              <m:sty m:val="p"/>
            </m:rPr>
            <w:rPr>
              <w:rFonts w:ascii="Cambria Math" w:hAnsi="Cambria Math"/>
            </w:rPr>
            <m:t xml:space="preserve"> C_TICK TIME_S</m:t>
          </m:r>
          <m:r>
            <m:rPr>
              <m:sty m:val="p"/>
            </m:rPr>
            <w:rPr>
              <w:rFonts w:ascii="Cambria Math" w:hAnsi="Cambria Math" w:hint="eastAsia"/>
              <w:lang w:eastAsia="zh-TW"/>
            </w:rPr>
            <m:t>)</m:t>
          </m:r>
        </m:oMath>
      </m:oMathPara>
    </w:p>
    <w:p w14:paraId="2694A734" w14:textId="18D22A4E" w:rsidR="00AE190B" w:rsidRDefault="00570E99" w:rsidP="00EB1DB1">
      <w:pPr>
        <w:pStyle w:val="a1"/>
        <w:spacing w:beforeLines="50" w:before="120"/>
        <w:rPr>
          <w:lang w:eastAsia="zh-TW"/>
        </w:rPr>
      </w:pPr>
      <w:r>
        <w:rPr>
          <w:rFonts w:hint="eastAsia"/>
          <w:lang w:eastAsia="zh-TW"/>
        </w:rPr>
        <w:t>其中</w:t>
      </w:r>
      <w:r w:rsidRPr="00570E99">
        <w:rPr>
          <w:lang w:eastAsia="zh-TW"/>
        </w:rPr>
        <w:t>C_TICK_TIME_S</w:t>
      </w:r>
      <w:r>
        <w:rPr>
          <w:rFonts w:hint="eastAsia"/>
          <w:lang w:eastAsia="zh-TW"/>
        </w:rPr>
        <w:t xml:space="preserve"> = 0.005</w:t>
      </w:r>
    </w:p>
    <w:p w14:paraId="51ADA7AF" w14:textId="0E06CB01" w:rsidR="00C22CBB" w:rsidRDefault="00C22CBB" w:rsidP="00EB1DB1">
      <w:pPr>
        <w:pStyle w:val="a1"/>
        <w:spacing w:beforeLines="50" w:before="120"/>
        <w:rPr>
          <w:lang w:eastAsia="zh-TW"/>
        </w:rPr>
      </w:pPr>
    </w:p>
    <w:p w14:paraId="35A6A474" w14:textId="77777777" w:rsidR="00C22CBB" w:rsidRPr="00C22CBB" w:rsidRDefault="00C22CBB" w:rsidP="00EB1DB1">
      <w:pPr>
        <w:pStyle w:val="a1"/>
        <w:spacing w:beforeLines="50" w:before="120"/>
      </w:pPr>
    </w:p>
    <w:p w14:paraId="2FDF3222" w14:textId="6017A18B" w:rsidR="00AE190B" w:rsidRDefault="00AE190B" w:rsidP="00AE190B">
      <w:pPr>
        <w:pStyle w:val="3"/>
      </w:pPr>
      <w:bookmarkStart w:id="19" w:name="_Toc114602534"/>
      <w:r>
        <w:rPr>
          <w:rFonts w:hint="eastAsia"/>
        </w:rPr>
        <w:lastRenderedPageBreak/>
        <w:t>LIC</w:t>
      </w:r>
      <w:r>
        <w:t>_SRDS_01_00</w:t>
      </w:r>
      <w:r w:rsidR="00D36BA2">
        <w:t>4</w:t>
      </w:r>
      <w:r>
        <w:tab/>
      </w:r>
      <w:r>
        <w:rPr>
          <w:rFonts w:hint="eastAsia"/>
        </w:rPr>
        <w:t>車道中心線資訊解析</w:t>
      </w:r>
      <w:bookmarkEnd w:id="19"/>
    </w:p>
    <w:p w14:paraId="20931DB1" w14:textId="77777777" w:rsidR="00AE190B" w:rsidRDefault="00AE190B" w:rsidP="00AE190B">
      <w:pPr>
        <w:pStyle w:val="a1"/>
        <w:ind w:left="360"/>
        <w:rPr>
          <w:lang w:eastAsia="zh-TW"/>
        </w:rPr>
      </w:pPr>
      <w:r>
        <w:rPr>
          <w:rFonts w:hint="eastAsia"/>
          <w:lang w:eastAsia="zh-TW"/>
        </w:rPr>
        <w:t>依據左右車道線有效旗標資訊與左右車道曲率的差值，將車道中心線資訊進入不同的計算模式下輸出。</w:t>
      </w:r>
    </w:p>
    <w:p w14:paraId="46E6D2E3" w14:textId="77777777" w:rsidR="00AE190B" w:rsidRPr="00624E7E" w:rsidRDefault="00AE190B" w:rsidP="00AE190B">
      <w:pPr>
        <w:pStyle w:val="a1"/>
        <w:rPr>
          <w:lang w:eastAsia="zh-TW"/>
        </w:rPr>
      </w:pPr>
    </w:p>
    <w:p w14:paraId="20352229" w14:textId="77777777" w:rsidR="00AE190B" w:rsidRDefault="00AE190B" w:rsidP="00AE190B">
      <w:pPr>
        <w:pStyle w:val="a1"/>
        <w:keepNext/>
        <w:jc w:val="center"/>
        <w:rPr>
          <w:noProof/>
          <w:lang w:eastAsia="zh-TW"/>
        </w:rPr>
      </w:pPr>
      <w:r>
        <w:rPr>
          <w:noProof/>
          <w:lang w:eastAsia="zh-TW"/>
        </w:rPr>
        <w:t xml:space="preserve"> </w:t>
      </w:r>
      <w:r>
        <w:rPr>
          <w:noProof/>
        </w:rPr>
        <w:drawing>
          <wp:inline distT="0" distB="0" distL="0" distR="0" wp14:anchorId="3F8B3B39" wp14:editId="5B6BDBDD">
            <wp:extent cx="4641215" cy="4149090"/>
            <wp:effectExtent l="0" t="0" r="6985" b="381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1215" cy="4149090"/>
                    </a:xfrm>
                    <a:prstGeom prst="rect">
                      <a:avLst/>
                    </a:prstGeom>
                    <a:noFill/>
                    <a:ln>
                      <a:noFill/>
                    </a:ln>
                  </pic:spPr>
                </pic:pic>
              </a:graphicData>
            </a:graphic>
          </wp:inline>
        </w:drawing>
      </w:r>
    </w:p>
    <w:p w14:paraId="316C549D" w14:textId="77777777" w:rsidR="00AE190B" w:rsidRDefault="00AE190B" w:rsidP="00AE190B">
      <w:pPr>
        <w:pStyle w:val="a1"/>
        <w:keepNext/>
        <w:jc w:val="center"/>
      </w:pPr>
    </w:p>
    <w:p w14:paraId="23F6DD15" w14:textId="5FCCD153" w:rsidR="00AE190B" w:rsidRDefault="00AE190B" w:rsidP="0095527E">
      <w:pPr>
        <w:pStyle w:val="a1"/>
        <w:ind w:left="360"/>
        <w:jc w:val="center"/>
        <w:rPr>
          <w:lang w:eastAsia="zh-TW"/>
        </w:rPr>
      </w:pPr>
      <w:r>
        <w:rPr>
          <w:lang w:eastAsia="zh-TW"/>
        </w:rPr>
        <w:t xml:space="preserve">Figure </w:t>
      </w:r>
      <w:r w:rsidR="00EE6FA4">
        <w:rPr>
          <w:lang w:eastAsia="zh-TW"/>
        </w:rPr>
        <w:fldChar w:fldCharType="begin"/>
      </w:r>
      <w:r w:rsidR="00EE6FA4">
        <w:rPr>
          <w:lang w:eastAsia="zh-TW"/>
        </w:rPr>
        <w:instrText xml:space="preserve"> STYLEREF 1 \s </w:instrText>
      </w:r>
      <w:r w:rsidR="00EE6FA4">
        <w:rPr>
          <w:lang w:eastAsia="zh-TW"/>
        </w:rPr>
        <w:fldChar w:fldCharType="separate"/>
      </w:r>
      <w:r w:rsidR="00EE6FA4">
        <w:rPr>
          <w:noProof/>
          <w:lang w:eastAsia="zh-TW"/>
        </w:rPr>
        <w:t>3</w:t>
      </w:r>
      <w:r w:rsidR="00EE6FA4">
        <w:rPr>
          <w:lang w:eastAsia="zh-TW"/>
        </w:rPr>
        <w:fldChar w:fldCharType="end"/>
      </w:r>
      <w:r w:rsidR="00EE6FA4">
        <w:rPr>
          <w:lang w:eastAsia="zh-TW"/>
        </w:rPr>
        <w:noBreakHyphen/>
      </w:r>
      <w:r w:rsidR="00EE6FA4">
        <w:rPr>
          <w:lang w:eastAsia="zh-TW"/>
        </w:rPr>
        <w:fldChar w:fldCharType="begin"/>
      </w:r>
      <w:r w:rsidR="00EE6FA4">
        <w:rPr>
          <w:lang w:eastAsia="zh-TW"/>
        </w:rPr>
        <w:instrText xml:space="preserve"> SEQ Figure \* ARABIC \s 1 </w:instrText>
      </w:r>
      <w:r w:rsidR="00EE6FA4">
        <w:rPr>
          <w:lang w:eastAsia="zh-TW"/>
        </w:rPr>
        <w:fldChar w:fldCharType="separate"/>
      </w:r>
      <w:r w:rsidR="00EE6FA4">
        <w:rPr>
          <w:noProof/>
          <w:lang w:eastAsia="zh-TW"/>
        </w:rPr>
        <w:t>7</w:t>
      </w:r>
      <w:r w:rsidR="00EE6FA4">
        <w:rPr>
          <w:lang w:eastAsia="zh-TW"/>
        </w:rPr>
        <w:fldChar w:fldCharType="end"/>
      </w:r>
      <w:r>
        <w:rPr>
          <w:rFonts w:hint="eastAsia"/>
          <w:lang w:eastAsia="zh-TW"/>
        </w:rPr>
        <w:t xml:space="preserve"> </w:t>
      </w:r>
      <w:r>
        <w:rPr>
          <w:noProof/>
          <w:lang w:eastAsia="zh-TW"/>
        </w:rPr>
        <w:t xml:space="preserve"> </w:t>
      </w:r>
      <w:r>
        <w:rPr>
          <w:rFonts w:hint="eastAsia"/>
          <w:lang w:eastAsia="zh-TW"/>
        </w:rPr>
        <w:t>車道中心線</w:t>
      </w:r>
      <w:r>
        <w:rPr>
          <w:rFonts w:hint="eastAsia"/>
          <w:noProof/>
          <w:lang w:eastAsia="zh-TW"/>
        </w:rPr>
        <w:t>狀態流程圖</w:t>
      </w:r>
    </w:p>
    <w:p w14:paraId="508C447F" w14:textId="2598C521" w:rsidR="00AE190B" w:rsidRDefault="00AE190B" w:rsidP="00AE190B">
      <w:pPr>
        <w:pStyle w:val="a1"/>
        <w:rPr>
          <w:lang w:eastAsia="zh-TW"/>
        </w:rPr>
      </w:pPr>
    </w:p>
    <w:p w14:paraId="70CF4E5D" w14:textId="301B4B56" w:rsidR="006D224D" w:rsidRDefault="006D224D" w:rsidP="00AE190B">
      <w:pPr>
        <w:pStyle w:val="a1"/>
        <w:rPr>
          <w:lang w:eastAsia="zh-TW"/>
        </w:rPr>
      </w:pPr>
      <w:r>
        <w:rPr>
          <w:rFonts w:hint="eastAsia"/>
          <w:lang w:eastAsia="zh-TW"/>
        </w:rPr>
        <w:t>將左右車道線有效訊號進行分析，每個SW C</w:t>
      </w:r>
      <w:r>
        <w:rPr>
          <w:lang w:eastAsia="zh-TW"/>
        </w:rPr>
        <w:t>ase</w:t>
      </w:r>
      <w:r>
        <w:rPr>
          <w:rFonts w:hint="eastAsia"/>
          <w:lang w:eastAsia="zh-TW"/>
        </w:rPr>
        <w:t>代表不同的狀態，以下將不同的SW C</w:t>
      </w:r>
      <w:r>
        <w:rPr>
          <w:lang w:eastAsia="zh-TW"/>
        </w:rPr>
        <w:t>a</w:t>
      </w:r>
      <w:r>
        <w:rPr>
          <w:rFonts w:hint="eastAsia"/>
          <w:lang w:eastAsia="zh-TW"/>
        </w:rPr>
        <w:t>s</w:t>
      </w:r>
      <w:r>
        <w:rPr>
          <w:lang w:eastAsia="zh-TW"/>
        </w:rPr>
        <w:t>e</w:t>
      </w:r>
      <w:r>
        <w:rPr>
          <w:rFonts w:hint="eastAsia"/>
          <w:lang w:eastAsia="zh-TW"/>
        </w:rPr>
        <w:t>分別作介紹:</w:t>
      </w:r>
    </w:p>
    <w:p w14:paraId="335A2A33" w14:textId="77777777" w:rsidR="006D224D" w:rsidRDefault="006D224D" w:rsidP="00AE190B">
      <w:pPr>
        <w:pStyle w:val="a1"/>
        <w:rPr>
          <w:lang w:eastAsia="zh-TW"/>
        </w:rPr>
      </w:pPr>
    </w:p>
    <w:p w14:paraId="302C9C1F" w14:textId="30D09D3E" w:rsidR="00AE190B" w:rsidRDefault="00AE190B" w:rsidP="00AE190B">
      <w:pPr>
        <w:pStyle w:val="a1"/>
        <w:numPr>
          <w:ilvl w:val="0"/>
          <w:numId w:val="9"/>
        </w:numPr>
        <w:rPr>
          <w:lang w:eastAsia="zh-TW"/>
        </w:rPr>
      </w:pPr>
      <w:r>
        <w:rPr>
          <w:rFonts w:hint="eastAsia"/>
          <w:lang w:eastAsia="zh-TW"/>
        </w:rPr>
        <w:t>當</w:t>
      </w:r>
      <w:proofErr w:type="spellStart"/>
      <w:r w:rsidR="00C22CBB" w:rsidRPr="00C22CBB">
        <w:rPr>
          <w:lang w:eastAsia="zh-TW"/>
        </w:rPr>
        <w:t>VLIC_LeftLnAvail_f</w:t>
      </w:r>
      <w:r w:rsidR="00FA07FC">
        <w:rPr>
          <w:lang w:eastAsia="zh-TW"/>
        </w:rPr>
        <w:t>l</w:t>
      </w:r>
      <w:r w:rsidR="00C22CBB" w:rsidRPr="00C22CBB">
        <w:rPr>
          <w:lang w:eastAsia="zh-TW"/>
        </w:rPr>
        <w:t>g</w:t>
      </w:r>
      <w:proofErr w:type="spellEnd"/>
      <w:r w:rsidR="00C22CBB" w:rsidRPr="00C22CBB">
        <w:rPr>
          <w:lang w:eastAsia="zh-TW"/>
        </w:rPr>
        <w:t xml:space="preserve"> &amp;&amp; </w:t>
      </w:r>
      <w:proofErr w:type="spellStart"/>
      <w:r w:rsidR="00C22CBB" w:rsidRPr="00C22CBB">
        <w:rPr>
          <w:lang w:eastAsia="zh-TW"/>
        </w:rPr>
        <w:t>VLIC_RightLnAvail_f</w:t>
      </w:r>
      <w:r w:rsidR="00FA07FC">
        <w:rPr>
          <w:lang w:eastAsia="zh-TW"/>
        </w:rPr>
        <w:t>l</w:t>
      </w:r>
      <w:r w:rsidR="00C22CBB" w:rsidRPr="00C22CBB">
        <w:rPr>
          <w:lang w:eastAsia="zh-TW"/>
        </w:rPr>
        <w:t>g</w:t>
      </w:r>
      <w:proofErr w:type="spellEnd"/>
      <w:r w:rsidR="00C22CBB">
        <w:rPr>
          <w:rFonts w:hint="eastAsia"/>
          <w:lang w:eastAsia="zh-TW"/>
        </w:rPr>
        <w:t>==</w:t>
      </w:r>
      <w:r>
        <w:rPr>
          <w:rFonts w:hint="eastAsia"/>
          <w:lang w:eastAsia="zh-TW"/>
        </w:rPr>
        <w:t>TRUE時，SW C</w:t>
      </w:r>
      <w:r>
        <w:rPr>
          <w:lang w:eastAsia="zh-TW"/>
        </w:rPr>
        <w:t>ase</w:t>
      </w:r>
      <w:r>
        <w:rPr>
          <w:rFonts w:hint="eastAsia"/>
          <w:lang w:eastAsia="zh-TW"/>
        </w:rPr>
        <w:t>為1，並將左右車道線資訊相加除以二輸出，作為車道中心線資訊。</w:t>
      </w:r>
    </w:p>
    <w:p w14:paraId="3A6E1EE3" w14:textId="77777777" w:rsidR="00AE190B" w:rsidRDefault="00AE190B" w:rsidP="00AE190B">
      <w:pPr>
        <w:pStyle w:val="a1"/>
        <w:ind w:left="360"/>
        <w:rPr>
          <w:lang w:eastAsia="zh-TW"/>
        </w:rPr>
      </w:pPr>
    </w:p>
    <w:p w14:paraId="2DA3CB33" w14:textId="1754826B" w:rsidR="00AE190B" w:rsidRDefault="00C22CBB" w:rsidP="00AE190B">
      <w:pPr>
        <w:pStyle w:val="a1"/>
        <w:keepNext/>
        <w:ind w:left="360"/>
        <w:jc w:val="center"/>
      </w:pPr>
      <w:r w:rsidRPr="00C22CBB">
        <w:lastRenderedPageBreak/>
        <w:drawing>
          <wp:inline distT="0" distB="0" distL="0" distR="0" wp14:anchorId="201C021D" wp14:editId="48B2E8BB">
            <wp:extent cx="3589706" cy="4430991"/>
            <wp:effectExtent l="0" t="0" r="0"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2946" cy="4447334"/>
                    </a:xfrm>
                    <a:prstGeom prst="rect">
                      <a:avLst/>
                    </a:prstGeom>
                  </pic:spPr>
                </pic:pic>
              </a:graphicData>
            </a:graphic>
          </wp:inline>
        </w:drawing>
      </w:r>
    </w:p>
    <w:p w14:paraId="7FB72A1B" w14:textId="3D41397E" w:rsidR="00AE190B" w:rsidRDefault="00AE190B" w:rsidP="00AE190B">
      <w:pPr>
        <w:pStyle w:val="af3"/>
        <w:ind w:left="360"/>
      </w:pPr>
      <w:r>
        <w:t xml:space="preserve">Figure </w:t>
      </w:r>
      <w:r w:rsidR="00EE6FA4">
        <w:fldChar w:fldCharType="begin"/>
      </w:r>
      <w:r w:rsidR="00EE6FA4">
        <w:instrText xml:space="preserve"> STYLEREF 1 \s </w:instrText>
      </w:r>
      <w:r w:rsidR="00EE6FA4">
        <w:fldChar w:fldCharType="separate"/>
      </w:r>
      <w:r w:rsidR="00EE6FA4">
        <w:rPr>
          <w:noProof/>
        </w:rPr>
        <w:t>3</w:t>
      </w:r>
      <w:r w:rsidR="00EE6FA4">
        <w:fldChar w:fldCharType="end"/>
      </w:r>
      <w:r w:rsidR="00EE6FA4">
        <w:noBreakHyphen/>
      </w:r>
      <w:r w:rsidR="00EE6FA4">
        <w:fldChar w:fldCharType="begin"/>
      </w:r>
      <w:r w:rsidR="00EE6FA4">
        <w:instrText xml:space="preserve"> SEQ Figure \* ARABIC \s 1 </w:instrText>
      </w:r>
      <w:r w:rsidR="00EE6FA4">
        <w:fldChar w:fldCharType="separate"/>
      </w:r>
      <w:r w:rsidR="00EE6FA4">
        <w:rPr>
          <w:noProof/>
        </w:rPr>
        <w:t>8</w:t>
      </w:r>
      <w:r w:rsidR="00EE6FA4">
        <w:fldChar w:fldCharType="end"/>
      </w:r>
      <w:r>
        <w:t xml:space="preserve"> SW Case=1</w:t>
      </w:r>
    </w:p>
    <w:p w14:paraId="30D7520F" w14:textId="77777777" w:rsidR="00AE190B" w:rsidRDefault="00AE190B" w:rsidP="00AE190B">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4F73D3DA" w14:textId="49A1B3EB" w:rsidR="00AE190B" w:rsidRPr="00C22CBB" w:rsidRDefault="00C22CB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VLIC_RLCenterLineC0_m</m:t>
          </m:r>
          <m:r>
            <m:rPr>
              <m:sty m:val="p"/>
            </m:rPr>
            <w:rPr>
              <w:rFonts w:ascii="Cambria Math" w:hAnsi="Cambria Math" w:hint="eastAsia"/>
              <w:szCs w:val="24"/>
            </w:rPr>
            <m:t>=</m:t>
          </m:r>
          <m:d>
            <m:dPr>
              <m:ctrlPr>
                <w:ins w:id="20" w:author="榮輝 江" w:date="2023-02-08T22:48:00Z">
                  <w:rPr>
                    <w:rFonts w:ascii="Cambria Math" w:hAnsi="Cambria Math"/>
                    <w:szCs w:val="24"/>
                  </w:rPr>
                </w:ins>
              </m:ctrlPr>
            </m:dPr>
            <m:e>
              <m:r>
                <m:rPr>
                  <m:sty m:val="p"/>
                </m:rPr>
                <w:rPr>
                  <w:rFonts w:ascii="Cambria Math" w:hAnsi="Cambria Math"/>
                  <w:szCs w:val="24"/>
                </w:rPr>
                <m:t>VLIC_HLC0L_m+VLIC_HLC0R_m</m:t>
              </m:r>
            </m:e>
          </m:d>
          <m:r>
            <m:rPr>
              <m:sty m:val="p"/>
            </m:rPr>
            <w:rPr>
              <w:rFonts w:ascii="Cambria Math" w:hAnsi="Cambria Math"/>
              <w:szCs w:val="24"/>
            </w:rPr>
            <m:t>*0.5</m:t>
          </m:r>
        </m:oMath>
      </m:oMathPara>
    </w:p>
    <w:p w14:paraId="05497CC7" w14:textId="7325F8EE" w:rsidR="00C22CBB" w:rsidRPr="001A4AF2" w:rsidRDefault="001A4AF2"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VLIC_CenterLineC0_m</m:t>
          </m:r>
          <m:r>
            <m:rPr>
              <m:sty m:val="p"/>
            </m:rPr>
            <w:rPr>
              <w:rFonts w:ascii="Cambria Math" w:hAnsi="Cambria Math" w:hint="eastAsia"/>
              <w:szCs w:val="24"/>
              <w:lang w:eastAsia="zh-TW"/>
            </w:rPr>
            <m:t>=</m:t>
          </m:r>
          <m:r>
            <m:rPr>
              <m:sty m:val="p"/>
            </m:rPr>
            <w:rPr>
              <w:rFonts w:ascii="Cambria Math" w:hAnsi="Cambria Math"/>
              <w:szCs w:val="24"/>
              <w:lang w:eastAsia="zh-TW"/>
            </w:rPr>
            <m:t>VLIC_RLCenterLineC0_m</m:t>
          </m:r>
        </m:oMath>
      </m:oMathPara>
    </w:p>
    <w:p w14:paraId="29933A33" w14:textId="77777777" w:rsidR="00AE190B" w:rsidRDefault="00AE190B" w:rsidP="00AE190B">
      <w:pPr>
        <w:pStyle w:val="a1"/>
        <w:ind w:left="360"/>
        <w:rPr>
          <w:lang w:eastAsia="zh-TW"/>
        </w:rPr>
      </w:pPr>
    </w:p>
    <w:p w14:paraId="102C6E81" w14:textId="77777777" w:rsidR="00AE190B" w:rsidRDefault="00AE190B" w:rsidP="00AE190B">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1397F247" w14:textId="2495B7F8"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VLIC_CenterLineC1_rad=</m:t>
          </m:r>
          <m:d>
            <m:dPr>
              <m:ctrlPr>
                <w:ins w:id="21" w:author="榮輝 江" w:date="2023-02-08T22:48:00Z">
                  <w:rPr>
                    <w:rFonts w:ascii="Cambria Math" w:hAnsi="Cambria Math"/>
                    <w:szCs w:val="24"/>
                  </w:rPr>
                </w:ins>
              </m:ctrlPr>
            </m:dPr>
            <m:e>
              <m:r>
                <m:rPr>
                  <m:sty m:val="p"/>
                </m:rPr>
                <w:rPr>
                  <w:rFonts w:ascii="Cambria Math" w:hAnsi="Cambria Math"/>
                  <w:szCs w:val="24"/>
                </w:rPr>
                <m:t>VLIC_HLC1L_rad</m:t>
              </m:r>
              <m:r>
                <m:rPr>
                  <m:sty m:val="p"/>
                </m:rPr>
                <w:rPr>
                  <w:rFonts w:ascii="Cambria Math" w:hAnsi="Cambria Math"/>
                  <w:szCs w:val="24"/>
                </w:rPr>
                <m:t>+</m:t>
              </m:r>
              <m:r>
                <m:rPr>
                  <m:sty m:val="p"/>
                </m:rPr>
                <w:rPr>
                  <w:rFonts w:ascii="Cambria Math" w:hAnsi="Cambria Math"/>
                  <w:szCs w:val="24"/>
                </w:rPr>
                <m:t>VLIC_HLC1R_rad</m:t>
              </m:r>
            </m:e>
          </m:d>
          <m:r>
            <m:rPr>
              <m:sty m:val="p"/>
            </m:rPr>
            <w:rPr>
              <w:rFonts w:ascii="Cambria Math" w:hAnsi="Cambria Math"/>
              <w:szCs w:val="24"/>
            </w:rPr>
            <m:t>*0.5</m:t>
          </m:r>
        </m:oMath>
      </m:oMathPara>
    </w:p>
    <w:p w14:paraId="47365619" w14:textId="3915BA07" w:rsidR="00AE190B" w:rsidRPr="001A4AF2" w:rsidRDefault="001A4AF2" w:rsidP="00AE190B">
      <w:pPr>
        <w:pStyle w:val="a1"/>
        <w:ind w:left="360"/>
        <w:rPr>
          <w:iCs/>
          <w:lang w:eastAsia="zh-TW"/>
        </w:rPr>
      </w:pPr>
      <m:oMathPara>
        <m:oMath>
          <m:r>
            <w:rPr>
              <w:rFonts w:ascii="Cambria Math" w:hAnsi="Cambria Math"/>
              <w:lang w:eastAsia="zh-TW"/>
            </w:rPr>
            <m:t>V</m:t>
          </m:r>
          <m:r>
            <m:rPr>
              <m:sty m:val="p"/>
            </m:rPr>
            <w:rPr>
              <w:rFonts w:ascii="Cambria Math" w:hAnsi="Cambria Math"/>
              <w:lang w:eastAsia="zh-TW"/>
            </w:rPr>
            <m:t>LIC_CenterLineC1_rad</m:t>
          </m:r>
          <m:r>
            <m:rPr>
              <m:sty m:val="p"/>
            </m:rPr>
            <w:rPr>
              <w:rFonts w:ascii="Cambria Math" w:hAnsi="Cambria Math" w:hint="eastAsia"/>
              <w:lang w:eastAsia="zh-TW"/>
            </w:rPr>
            <m:t>=</m:t>
          </m:r>
          <m:r>
            <m:rPr>
              <m:sty m:val="p"/>
            </m:rPr>
            <w:rPr>
              <w:rFonts w:ascii="Cambria Math" w:hAnsi="Cambria Math"/>
              <w:lang w:eastAsia="zh-TW"/>
            </w:rPr>
            <m:t>VLIC_RLCenterLineC1_rad</m:t>
          </m:r>
        </m:oMath>
      </m:oMathPara>
    </w:p>
    <w:p w14:paraId="2383D73F" w14:textId="77777777" w:rsidR="001A4AF2" w:rsidRPr="001A4AF2" w:rsidRDefault="001A4AF2" w:rsidP="00AE190B">
      <w:pPr>
        <w:pStyle w:val="a1"/>
        <w:ind w:left="360"/>
        <w:rPr>
          <w:rFonts w:hint="eastAsia"/>
          <w:iCs/>
          <w:lang w:eastAsia="zh-TW"/>
        </w:rPr>
      </w:pPr>
    </w:p>
    <w:p w14:paraId="0A91E1CA" w14:textId="77777777" w:rsidR="00AE190B" w:rsidRDefault="00AE190B" w:rsidP="00AE190B">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198FBAA8" w14:textId="5E148954" w:rsidR="00AE190B" w:rsidRPr="001A4AF2"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VLIC_CenterLineC2_rat=</m:t>
          </m:r>
          <m:d>
            <m:dPr>
              <m:ctrlPr>
                <w:ins w:id="22" w:author="榮輝 江" w:date="2023-02-08T22:48:00Z">
                  <w:rPr>
                    <w:rFonts w:ascii="Cambria Math" w:hAnsi="Cambria Math"/>
                    <w:szCs w:val="24"/>
                  </w:rPr>
                </w:ins>
              </m:ctrlPr>
            </m:dPr>
            <m:e>
              <m:r>
                <m:rPr>
                  <m:sty m:val="p"/>
                </m:rPr>
                <w:rPr>
                  <w:rFonts w:ascii="Cambria Math" w:hAnsi="Cambria Math"/>
                  <w:szCs w:val="24"/>
                </w:rPr>
                <m:t>VLIC_HLC2L_1pm</m:t>
              </m:r>
              <m:r>
                <m:rPr>
                  <m:sty m:val="p"/>
                </m:rPr>
                <w:rPr>
                  <w:rFonts w:ascii="Cambria Math" w:hAnsi="Cambria Math"/>
                  <w:szCs w:val="24"/>
                </w:rPr>
                <m:t>+</m:t>
              </m:r>
              <m:r>
                <m:rPr>
                  <m:sty m:val="p"/>
                </m:rPr>
                <w:rPr>
                  <w:rFonts w:ascii="Cambria Math" w:hAnsi="Cambria Math"/>
                  <w:szCs w:val="24"/>
                </w:rPr>
                <m:t>VLIC_HLC2R_1pm</m:t>
              </m:r>
            </m:e>
          </m:d>
          <m:r>
            <m:rPr>
              <m:sty m:val="p"/>
            </m:rPr>
            <w:rPr>
              <w:rFonts w:ascii="Cambria Math" w:hAnsi="Cambria Math"/>
              <w:szCs w:val="24"/>
            </w:rPr>
            <m:t>*0.5</m:t>
          </m:r>
        </m:oMath>
      </m:oMathPara>
    </w:p>
    <w:p w14:paraId="19DC34D6" w14:textId="7F85EAAA" w:rsidR="001A4AF2" w:rsidRPr="001A4AF2" w:rsidRDefault="001A4AF2" w:rsidP="00AE190B">
      <w:pPr>
        <w:pStyle w:val="a1"/>
        <w:ind w:left="360"/>
        <w:rPr>
          <w:rFonts w:ascii="Cambria Math" w:hAnsi="Cambria Math"/>
          <w:iCs/>
          <w:szCs w:val="24"/>
        </w:rPr>
      </w:pPr>
      <m:oMathPara>
        <m:oMathParaPr>
          <m:jc m:val="center"/>
        </m:oMathParaPr>
        <m:oMath>
          <m:r>
            <m:rPr>
              <m:sty m:val="p"/>
            </m:rPr>
            <w:rPr>
              <w:rFonts w:ascii="Cambria Math" w:hAnsi="Cambria Math"/>
              <w:szCs w:val="24"/>
            </w:rPr>
            <m:t>VLIC_CenterLineC2_1pm</m:t>
          </m:r>
          <m:r>
            <m:rPr>
              <m:sty m:val="p"/>
            </m:rPr>
            <w:rPr>
              <w:rFonts w:ascii="Cambria Math" w:hAnsi="Cambria Math" w:hint="eastAsia"/>
              <w:szCs w:val="24"/>
              <w:lang w:eastAsia="zh-TW"/>
            </w:rPr>
            <m:t>=</m:t>
          </m:r>
          <m:r>
            <m:rPr>
              <m:sty m:val="p"/>
            </m:rPr>
            <w:rPr>
              <w:rFonts w:ascii="Cambria Math" w:hAnsi="Cambria Math"/>
            </w:rPr>
            <m:t xml:space="preserve"> </m:t>
          </m:r>
          <m:r>
            <m:rPr>
              <m:sty m:val="p"/>
            </m:rPr>
            <w:rPr>
              <w:rFonts w:ascii="Cambria Math" w:hAnsi="Cambria Math"/>
              <w:szCs w:val="24"/>
              <w:lang w:eastAsia="zh-TW"/>
            </w:rPr>
            <m:t>VLIC_RLCenterLineC2_1pm</m:t>
          </m:r>
        </m:oMath>
      </m:oMathPara>
    </w:p>
    <w:p w14:paraId="39F88251" w14:textId="77777777" w:rsidR="00AE190B" w:rsidRDefault="00AE190B" w:rsidP="00AE190B">
      <w:pPr>
        <w:pStyle w:val="a1"/>
        <w:ind w:left="360"/>
        <w:rPr>
          <w:lang w:eastAsia="zh-TW"/>
        </w:rPr>
      </w:pPr>
    </w:p>
    <w:p w14:paraId="0DAC3B9D" w14:textId="77777777" w:rsidR="00AE190B" w:rsidRPr="0081724E" w:rsidRDefault="00AE190B" w:rsidP="00AE190B">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2377B5E0" w14:textId="1343291D"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VLIC_CenterLineC3_rat=</m:t>
          </m:r>
          <m:d>
            <m:dPr>
              <m:ctrlPr>
                <w:ins w:id="23" w:author="榮輝 江" w:date="2023-02-08T22:48:00Z">
                  <w:rPr>
                    <w:rFonts w:ascii="Cambria Math" w:hAnsi="Cambria Math"/>
                    <w:szCs w:val="24"/>
                  </w:rPr>
                </w:ins>
              </m:ctrlPr>
            </m:dPr>
            <m:e>
              <m:r>
                <m:rPr>
                  <m:sty m:val="p"/>
                </m:rPr>
                <w:rPr>
                  <w:rFonts w:ascii="Cambria Math" w:hAnsi="Cambria Math"/>
                  <w:szCs w:val="24"/>
                </w:rPr>
                <m:t>VLIC_HLC3L_1pmm</m:t>
              </m:r>
              <m:r>
                <m:rPr>
                  <m:sty m:val="p"/>
                </m:rPr>
                <w:rPr>
                  <w:rFonts w:ascii="Cambria Math" w:hAnsi="Cambria Math"/>
                  <w:szCs w:val="24"/>
                </w:rPr>
                <m:t>+</m:t>
              </m:r>
              <m:r>
                <m:rPr>
                  <m:sty m:val="p"/>
                </m:rPr>
                <w:rPr>
                  <w:rFonts w:ascii="Cambria Math" w:hAnsi="Cambria Math"/>
                  <w:szCs w:val="24"/>
                </w:rPr>
                <m:t>VLIC_HLC3R_1pmm</m:t>
              </m:r>
            </m:e>
          </m:d>
          <m:r>
            <m:rPr>
              <m:sty m:val="p"/>
            </m:rPr>
            <w:rPr>
              <w:rFonts w:ascii="Cambria Math" w:hAnsi="Cambria Math"/>
              <w:szCs w:val="24"/>
            </w:rPr>
            <m:t>*0.5</m:t>
          </m:r>
        </m:oMath>
      </m:oMathPara>
    </w:p>
    <w:p w14:paraId="428922EC" w14:textId="442742A9" w:rsidR="00AE190B" w:rsidRPr="005F5589" w:rsidRDefault="0017405B" w:rsidP="00AE190B">
      <w:pPr>
        <w:pStyle w:val="a1"/>
        <w:ind w:left="360"/>
        <w:jc w:val="center"/>
        <w:rPr>
          <w:lang w:eastAsia="zh-TW"/>
        </w:rPr>
      </w:pPr>
      <m:oMathPara>
        <m:oMath>
          <m:r>
            <m:rPr>
              <m:sty m:val="p"/>
            </m:rPr>
            <w:rPr>
              <w:rFonts w:ascii="Cambria Math" w:hAnsi="Cambria Math"/>
              <w:szCs w:val="24"/>
            </w:rPr>
            <m:t>VLIC_CenterLineC</m:t>
          </m:r>
          <m:r>
            <m:rPr>
              <m:sty m:val="p"/>
            </m:rPr>
            <w:rPr>
              <w:rFonts w:ascii="Cambria Math" w:hAnsi="Cambria Math" w:hint="eastAsia"/>
              <w:szCs w:val="24"/>
              <w:lang w:eastAsia="zh-TW"/>
            </w:rPr>
            <m:t>3</m:t>
          </m:r>
          <m:r>
            <m:rPr>
              <m:sty m:val="p"/>
            </m:rPr>
            <w:rPr>
              <w:rFonts w:ascii="Cambria Math" w:hAnsi="Cambria Math"/>
              <w:szCs w:val="24"/>
            </w:rPr>
            <m:t>_1pm</m:t>
          </m:r>
          <m:r>
            <m:rPr>
              <m:sty m:val="p"/>
            </m:rPr>
            <w:rPr>
              <w:rFonts w:ascii="Cambria Math" w:hAnsi="Cambria Math"/>
              <w:szCs w:val="24"/>
            </w:rPr>
            <m:t>m</m:t>
          </m:r>
          <m:r>
            <m:rPr>
              <m:sty m:val="p"/>
            </m:rPr>
            <w:rPr>
              <w:rFonts w:ascii="Cambria Math" w:hAnsi="Cambria Math" w:hint="eastAsia"/>
              <w:szCs w:val="24"/>
              <w:lang w:eastAsia="zh-TW"/>
            </w:rPr>
            <m:t>=</m:t>
          </m:r>
          <m:r>
            <m:rPr>
              <m:sty m:val="p"/>
            </m:rPr>
            <w:rPr>
              <w:rFonts w:ascii="Cambria Math" w:hAnsi="Cambria Math"/>
            </w:rPr>
            <m:t xml:space="preserve"> </m:t>
          </m:r>
          <m:r>
            <m:rPr>
              <m:sty m:val="p"/>
            </m:rPr>
            <w:rPr>
              <w:rFonts w:ascii="Cambria Math" w:hAnsi="Cambria Math"/>
              <w:szCs w:val="24"/>
              <w:lang w:eastAsia="zh-TW"/>
            </w:rPr>
            <m:t>VLIC_RLCenterLineC</m:t>
          </m:r>
          <m:r>
            <m:rPr>
              <m:sty m:val="p"/>
            </m:rPr>
            <w:rPr>
              <w:rFonts w:ascii="Cambria Math" w:hAnsi="Cambria Math"/>
              <w:szCs w:val="24"/>
              <w:lang w:eastAsia="zh-TW"/>
            </w:rPr>
            <m:t>3</m:t>
          </m:r>
          <m:r>
            <m:rPr>
              <m:sty m:val="p"/>
            </m:rPr>
            <w:rPr>
              <w:rFonts w:ascii="Cambria Math" w:hAnsi="Cambria Math"/>
              <w:szCs w:val="24"/>
              <w:lang w:eastAsia="zh-TW"/>
            </w:rPr>
            <m:t>_1p</m:t>
          </m:r>
          <m:r>
            <m:rPr>
              <m:sty m:val="p"/>
            </m:rPr>
            <w:rPr>
              <w:rFonts w:ascii="Cambria Math" w:hAnsi="Cambria Math"/>
              <w:szCs w:val="24"/>
              <w:lang w:eastAsia="zh-TW"/>
            </w:rPr>
            <m:t>m</m:t>
          </m:r>
          <m:r>
            <m:rPr>
              <m:sty m:val="p"/>
            </m:rPr>
            <w:rPr>
              <w:rFonts w:ascii="Cambria Math" w:hAnsi="Cambria Math"/>
              <w:szCs w:val="24"/>
              <w:lang w:eastAsia="zh-TW"/>
            </w:rPr>
            <m:t>m</m:t>
          </m:r>
        </m:oMath>
      </m:oMathPara>
    </w:p>
    <w:p w14:paraId="220D9BB1" w14:textId="77777777" w:rsidR="00AE190B" w:rsidRDefault="00AE190B" w:rsidP="00AE190B">
      <w:pPr>
        <w:pStyle w:val="a1"/>
        <w:ind w:left="360"/>
        <w:rPr>
          <w:lang w:eastAsia="zh-TW"/>
        </w:rPr>
      </w:pPr>
    </w:p>
    <w:p w14:paraId="7F1A949D" w14:textId="389CEA67" w:rsidR="00AE190B" w:rsidRDefault="00AE190B" w:rsidP="00AE190B">
      <w:pPr>
        <w:pStyle w:val="a1"/>
        <w:numPr>
          <w:ilvl w:val="0"/>
          <w:numId w:val="9"/>
        </w:numPr>
        <w:rPr>
          <w:lang w:eastAsia="zh-TW"/>
        </w:rPr>
      </w:pPr>
      <w:r>
        <w:rPr>
          <w:rFonts w:hint="eastAsia"/>
          <w:lang w:eastAsia="zh-TW"/>
        </w:rPr>
        <w:lastRenderedPageBreak/>
        <w:t>當</w:t>
      </w:r>
      <w:proofErr w:type="spellStart"/>
      <w:r w:rsidR="00FA07FC" w:rsidRPr="00FA07FC">
        <w:rPr>
          <w:lang w:eastAsia="zh-TW"/>
        </w:rPr>
        <w:t>VLIC_RightLnAvail_f</w:t>
      </w:r>
      <w:r w:rsidR="00FA07FC">
        <w:rPr>
          <w:lang w:eastAsia="zh-TW"/>
        </w:rPr>
        <w:t>l</w:t>
      </w:r>
      <w:r w:rsidR="00FA07FC" w:rsidRPr="00FA07FC">
        <w:rPr>
          <w:lang w:eastAsia="zh-TW"/>
        </w:rPr>
        <w:t>g</w:t>
      </w:r>
      <w:proofErr w:type="spellEnd"/>
      <w:r w:rsidR="00FA07FC">
        <w:rPr>
          <w:lang w:eastAsia="zh-TW"/>
        </w:rPr>
        <w:t>==</w:t>
      </w:r>
      <w:r>
        <w:rPr>
          <w:rFonts w:hint="eastAsia"/>
          <w:lang w:eastAsia="zh-TW"/>
        </w:rPr>
        <w:t>TRUE</w:t>
      </w:r>
      <w:r w:rsidR="00FA07FC">
        <w:rPr>
          <w:lang w:eastAsia="zh-TW"/>
        </w:rPr>
        <w:t xml:space="preserve"> &amp;&amp;</w:t>
      </w:r>
      <w:r w:rsidR="00FA07FC" w:rsidRPr="00FA07FC">
        <w:rPr>
          <w:lang w:eastAsia="zh-TW"/>
        </w:rPr>
        <w:t xml:space="preserve"> </w:t>
      </w:r>
      <w:proofErr w:type="spellStart"/>
      <w:r w:rsidR="00FA07FC" w:rsidRPr="00FA07FC">
        <w:rPr>
          <w:lang w:eastAsia="zh-TW"/>
        </w:rPr>
        <w:t>VLIC_LeftLnAvail_fig</w:t>
      </w:r>
      <w:proofErr w:type="spellEnd"/>
      <w:r w:rsidR="00FA07FC">
        <w:rPr>
          <w:lang w:eastAsia="zh-TW"/>
        </w:rPr>
        <w:t>==</w:t>
      </w:r>
      <w:r>
        <w:rPr>
          <w:rFonts w:hint="eastAsia"/>
          <w:lang w:eastAsia="zh-TW"/>
        </w:rPr>
        <w:t>FALSE時，SW C</w:t>
      </w:r>
      <w:r>
        <w:rPr>
          <w:lang w:eastAsia="zh-TW"/>
        </w:rPr>
        <w:t>ase</w:t>
      </w:r>
      <w:r>
        <w:rPr>
          <w:rFonts w:hint="eastAsia"/>
          <w:lang w:eastAsia="zh-TW"/>
        </w:rPr>
        <w:t>為2，利用兩倍的右側車道</w:t>
      </w:r>
      <m:oMath>
        <m:r>
          <m:rPr>
            <m:sty m:val="p"/>
          </m:rPr>
          <w:rPr>
            <w:rFonts w:ascii="Cambria Math" w:hAnsi="Cambria Math" w:hint="eastAsia"/>
            <w:lang w:eastAsia="zh-TW"/>
          </w:rPr>
          <m:t>C0</m:t>
        </m:r>
        <m:r>
          <m:rPr>
            <m:sty m:val="p"/>
          </m:rPr>
          <w:rPr>
            <w:rFonts w:ascii="Cambria Math" w:hAnsi="Cambria Math"/>
            <w:lang w:eastAsia="zh-TW"/>
          </w:rPr>
          <m:t>L</m:t>
        </m:r>
      </m:oMath>
      <w:r>
        <w:rPr>
          <w:rFonts w:hint="eastAsia"/>
          <w:lang w:eastAsia="zh-TW"/>
        </w:rPr>
        <w:t>加上車道寬度其數值的一半，作為車道中心線</w:t>
      </w:r>
      <m:oMath>
        <m:r>
          <m:rPr>
            <m:sty m:val="p"/>
          </m:rPr>
          <w:rPr>
            <w:rFonts w:ascii="Cambria Math" w:hAnsi="Cambria Math" w:hint="eastAsia"/>
            <w:lang w:eastAsia="zh-TW"/>
          </w:rPr>
          <m:t>C0</m:t>
        </m:r>
      </m:oMath>
      <w:r>
        <w:rPr>
          <w:rFonts w:hint="eastAsia"/>
          <w:lang w:eastAsia="zh-TW"/>
        </w:rPr>
        <w:t>資訊，其餘則直接使用右車道線資訊作為車道中心線資訊。</w:t>
      </w:r>
    </w:p>
    <w:p w14:paraId="39C43788" w14:textId="40AC15A6" w:rsidR="00AE190B" w:rsidRDefault="00FA07FC" w:rsidP="00AE190B">
      <w:pPr>
        <w:pStyle w:val="a1"/>
        <w:keepNext/>
        <w:ind w:left="360"/>
        <w:jc w:val="center"/>
      </w:pPr>
      <w:r w:rsidRPr="00FA07FC">
        <w:drawing>
          <wp:inline distT="0" distB="0" distL="0" distR="0" wp14:anchorId="24C75933" wp14:editId="4F894CF2">
            <wp:extent cx="4659783" cy="2502234"/>
            <wp:effectExtent l="0" t="0" r="762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7131" cy="2506180"/>
                    </a:xfrm>
                    <a:prstGeom prst="rect">
                      <a:avLst/>
                    </a:prstGeom>
                  </pic:spPr>
                </pic:pic>
              </a:graphicData>
            </a:graphic>
          </wp:inline>
        </w:drawing>
      </w:r>
    </w:p>
    <w:p w14:paraId="379336D8" w14:textId="5362ED8B" w:rsidR="00AE190B" w:rsidRDefault="00AE190B" w:rsidP="00AE190B">
      <w:pPr>
        <w:pStyle w:val="af3"/>
        <w:ind w:left="360"/>
      </w:pPr>
      <w:r>
        <w:t xml:space="preserve">Figure </w:t>
      </w:r>
      <w:r w:rsidR="00EE6FA4">
        <w:fldChar w:fldCharType="begin"/>
      </w:r>
      <w:r w:rsidR="00EE6FA4">
        <w:instrText xml:space="preserve"> STYLEREF 1 \s </w:instrText>
      </w:r>
      <w:r w:rsidR="00EE6FA4">
        <w:fldChar w:fldCharType="separate"/>
      </w:r>
      <w:r w:rsidR="00EE6FA4">
        <w:rPr>
          <w:noProof/>
        </w:rPr>
        <w:t>3</w:t>
      </w:r>
      <w:r w:rsidR="00EE6FA4">
        <w:fldChar w:fldCharType="end"/>
      </w:r>
      <w:r w:rsidR="00EE6FA4">
        <w:noBreakHyphen/>
      </w:r>
      <w:r w:rsidR="00EE6FA4">
        <w:fldChar w:fldCharType="begin"/>
      </w:r>
      <w:r w:rsidR="00EE6FA4">
        <w:instrText xml:space="preserve"> SEQ Figure \* ARABIC \s 1 </w:instrText>
      </w:r>
      <w:r w:rsidR="00EE6FA4">
        <w:fldChar w:fldCharType="separate"/>
      </w:r>
      <w:r w:rsidR="00EE6FA4">
        <w:rPr>
          <w:noProof/>
        </w:rPr>
        <w:t>9</w:t>
      </w:r>
      <w:r w:rsidR="00EE6FA4">
        <w:fldChar w:fldCharType="end"/>
      </w:r>
      <w:r>
        <w:t xml:space="preserve"> SW Case=2</w:t>
      </w:r>
    </w:p>
    <w:p w14:paraId="25ABDF87" w14:textId="77777777" w:rsidR="00AE190B" w:rsidRPr="00494958" w:rsidRDefault="00AE190B" w:rsidP="00AE190B">
      <w:pPr>
        <w:pStyle w:val="a1"/>
      </w:pPr>
    </w:p>
    <w:p w14:paraId="4DAAF677" w14:textId="77777777" w:rsidR="00AE190B" w:rsidRPr="00494958" w:rsidRDefault="00AE190B" w:rsidP="00AE190B">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32BE0474" w14:textId="32E6AFA5"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m:t>
          </m:r>
          <m:r>
            <m:rPr>
              <m:sty m:val="p"/>
            </m:rPr>
            <w:rPr>
              <w:rFonts w:ascii="Cambria Math" w:hAnsi="Cambria Math"/>
              <w:szCs w:val="24"/>
            </w:rPr>
            <m:t>R</m:t>
          </m:r>
          <m:r>
            <m:rPr>
              <m:sty m:val="p"/>
            </m:rPr>
            <w:rPr>
              <w:rFonts w:ascii="Cambria Math" w:hAnsi="Cambria Math"/>
              <w:szCs w:val="24"/>
            </w:rPr>
            <m:t>CenterLineC0_m=</m:t>
          </m:r>
          <m:r>
            <m:rPr>
              <m:sty m:val="p"/>
            </m:rPr>
            <w:rPr>
              <w:rFonts w:ascii="Cambria Math" w:hAnsi="Cambria Math"/>
              <w:szCs w:val="24"/>
            </w:rPr>
            <m:t>VLIC_HLC0R_m+</m:t>
          </m:r>
          <m:r>
            <m:rPr>
              <m:sty m:val="p"/>
            </m:rPr>
            <w:rPr>
              <w:rFonts w:ascii="Cambria Math" w:hAnsi="Cambria Math"/>
              <w:szCs w:val="24"/>
            </w:rPr>
            <m:t>0.5*</m:t>
          </m:r>
          <m:r>
            <m:rPr>
              <m:sty m:val="p"/>
            </m:rPr>
            <w:rPr>
              <w:rFonts w:ascii="Cambria Math" w:hAnsi="Cambria Math"/>
              <w:szCs w:val="24"/>
            </w:rPr>
            <m:t>VLIC_LnWidth_m</m:t>
          </m:r>
        </m:oMath>
      </m:oMathPara>
    </w:p>
    <w:p w14:paraId="3EBDAC15" w14:textId="110C0A8E" w:rsidR="00AE190B" w:rsidRPr="005E6E48" w:rsidRDefault="005E6E48" w:rsidP="005E6E48">
      <w:pPr>
        <w:pStyle w:val="a1"/>
        <w:ind w:left="360"/>
        <w:rPr>
          <w:rFonts w:ascii="Cambria Math" w:hAnsi="Cambria Math" w:hint="eastAsia"/>
          <w:szCs w:val="24"/>
        </w:rPr>
      </w:pPr>
      <m:oMathPara>
        <m:oMath>
          <m:r>
            <m:rPr>
              <m:sty m:val="p"/>
            </m:rPr>
            <w:rPr>
              <w:rFonts w:ascii="Cambria Math" w:hAnsi="Cambria Math"/>
              <w:szCs w:val="24"/>
            </w:rPr>
            <m:t>VLIC_CenterLineC0_m</m:t>
          </m:r>
          <m:r>
            <m:rPr>
              <m:sty m:val="p"/>
            </m:rPr>
            <w:rPr>
              <w:rFonts w:ascii="Cambria Math" w:hAnsi="Cambria Math" w:hint="eastAsia"/>
              <w:szCs w:val="24"/>
              <w:lang w:eastAsia="zh-TW"/>
            </w:rPr>
            <m:t>=</m:t>
          </m:r>
          <m:r>
            <m:rPr>
              <m:sty m:val="p"/>
            </m:rPr>
            <w:rPr>
              <w:rFonts w:ascii="Cambria Math" w:hAnsi="Cambria Math"/>
              <w:szCs w:val="24"/>
              <w:lang w:eastAsia="zh-TW"/>
            </w:rPr>
            <m:t>VLIC_RCenterLineC0_m</m:t>
          </m:r>
        </m:oMath>
      </m:oMathPara>
    </w:p>
    <w:p w14:paraId="61EC37A3" w14:textId="77777777" w:rsidR="005E6E48" w:rsidRDefault="005E6E48" w:rsidP="00AE190B">
      <w:pPr>
        <w:pStyle w:val="a1"/>
        <w:ind w:left="360"/>
        <w:rPr>
          <w:rFonts w:hint="eastAsia"/>
          <w:lang w:eastAsia="zh-TW"/>
        </w:rPr>
      </w:pPr>
    </w:p>
    <w:p w14:paraId="0D7F8895" w14:textId="77777777" w:rsidR="00AE190B" w:rsidRDefault="00AE190B" w:rsidP="00AE190B">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70A785A2" w14:textId="3BC77FC6" w:rsidR="00AE190B" w:rsidRPr="005E6E48"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m:t>
          </m:r>
          <m:r>
            <m:rPr>
              <m:sty m:val="p"/>
            </m:rPr>
            <w:rPr>
              <w:rFonts w:ascii="Cambria Math" w:hAnsi="Cambria Math"/>
              <w:szCs w:val="24"/>
            </w:rPr>
            <m:t>R</m:t>
          </m:r>
          <m:r>
            <m:rPr>
              <m:sty m:val="p"/>
            </m:rPr>
            <w:rPr>
              <w:rFonts w:ascii="Cambria Math" w:hAnsi="Cambria Math"/>
              <w:szCs w:val="24"/>
            </w:rPr>
            <m:t>CenterLineC1_rad=</m:t>
          </m:r>
          <m:r>
            <m:rPr>
              <m:sty m:val="p"/>
            </m:rPr>
            <w:rPr>
              <w:rFonts w:ascii="Cambria Math" w:hAnsi="Cambria Math"/>
              <w:szCs w:val="24"/>
            </w:rPr>
            <m:t>VLIC_HLC1R_rad</m:t>
          </m:r>
        </m:oMath>
      </m:oMathPara>
    </w:p>
    <w:p w14:paraId="6F7DA150" w14:textId="0CB2E87F" w:rsidR="005E6E48" w:rsidRPr="00040E84" w:rsidRDefault="005E6E48" w:rsidP="00AE190B">
      <w:pPr>
        <w:pStyle w:val="a1"/>
        <w:ind w:left="360"/>
        <w:rPr>
          <w:rFonts w:ascii="Cambria Math" w:hAnsi="Cambria Math"/>
          <w:szCs w:val="24"/>
        </w:rPr>
      </w:pPr>
      <m:oMathPara>
        <m:oMathParaPr>
          <m:jc m:val="center"/>
        </m:oMathParaPr>
        <m:oMath>
          <m:r>
            <w:rPr>
              <w:rFonts w:ascii="Cambria Math" w:hAnsi="Cambria Math"/>
              <w:lang w:eastAsia="zh-TW"/>
            </w:rPr>
            <m:t>V</m:t>
          </m:r>
          <m:r>
            <m:rPr>
              <m:sty m:val="p"/>
            </m:rPr>
            <w:rPr>
              <w:rFonts w:ascii="Cambria Math" w:hAnsi="Cambria Math"/>
              <w:lang w:eastAsia="zh-TW"/>
            </w:rPr>
            <m:t>LIC_CenterLineC1_rad</m:t>
          </m:r>
          <m:r>
            <m:rPr>
              <m:sty m:val="p"/>
            </m:rPr>
            <w:rPr>
              <w:rFonts w:ascii="Cambria Math" w:hAnsi="Cambria Math" w:hint="eastAsia"/>
              <w:lang w:eastAsia="zh-TW"/>
            </w:rPr>
            <m:t>=</m:t>
          </m:r>
          <m:r>
            <m:rPr>
              <m:sty m:val="p"/>
            </m:rPr>
            <w:rPr>
              <w:rFonts w:ascii="Cambria Math" w:hAnsi="Cambria Math"/>
              <w:lang w:eastAsia="zh-TW"/>
            </w:rPr>
            <m:t>VLIC_RCenterLineC1_rad</m:t>
          </m:r>
        </m:oMath>
      </m:oMathPara>
    </w:p>
    <w:p w14:paraId="65BE78F5" w14:textId="77777777" w:rsidR="00AE190B" w:rsidRPr="00494958" w:rsidRDefault="00AE190B" w:rsidP="00AE190B">
      <w:pPr>
        <w:pStyle w:val="a1"/>
        <w:ind w:left="360"/>
        <w:rPr>
          <w:bCs w:val="0"/>
          <w:lang w:eastAsia="zh-TW"/>
        </w:rPr>
      </w:pPr>
    </w:p>
    <w:p w14:paraId="5733386D" w14:textId="77777777" w:rsidR="00AE190B" w:rsidRDefault="00AE190B" w:rsidP="00AE190B">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63089D3D" w14:textId="468E0E54" w:rsidR="00AE190B" w:rsidRPr="005E6E48"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m:t>
          </m:r>
          <m:r>
            <m:rPr>
              <m:sty m:val="p"/>
            </m:rPr>
            <w:rPr>
              <w:rFonts w:ascii="Cambria Math" w:hAnsi="Cambria Math"/>
              <w:szCs w:val="24"/>
            </w:rPr>
            <m:t>R</m:t>
          </m:r>
          <m:r>
            <m:rPr>
              <m:sty m:val="p"/>
            </m:rPr>
            <w:rPr>
              <w:rFonts w:ascii="Cambria Math" w:hAnsi="Cambria Math"/>
              <w:szCs w:val="24"/>
            </w:rPr>
            <m:t>CenterLineC2_</m:t>
          </m:r>
          <m:r>
            <m:rPr>
              <m:sty m:val="p"/>
            </m:rPr>
            <w:rPr>
              <w:rFonts w:ascii="Cambria Math" w:hAnsi="Cambria Math"/>
              <w:szCs w:val="24"/>
            </w:rPr>
            <m:t>1pm</m:t>
          </m:r>
          <m:r>
            <m:rPr>
              <m:sty m:val="p"/>
            </m:rPr>
            <w:rPr>
              <w:rFonts w:ascii="Cambria Math" w:hAnsi="Cambria Math"/>
              <w:szCs w:val="24"/>
            </w:rPr>
            <m:t>=</m:t>
          </m:r>
          <m:r>
            <m:rPr>
              <m:sty m:val="p"/>
            </m:rPr>
            <w:rPr>
              <w:rFonts w:ascii="Cambria Math" w:hAnsi="Cambria Math"/>
              <w:szCs w:val="24"/>
            </w:rPr>
            <m:t>VLIC_HLC2R_1pm</m:t>
          </m:r>
        </m:oMath>
      </m:oMathPara>
    </w:p>
    <w:p w14:paraId="52C87D36" w14:textId="3C54D8D8" w:rsidR="005E6E48" w:rsidRPr="00040E84" w:rsidRDefault="005E6E48"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VLIC_CenterLineC2_1pm</m:t>
          </m:r>
          <m:r>
            <m:rPr>
              <m:sty m:val="p"/>
            </m:rPr>
            <w:rPr>
              <w:rFonts w:ascii="Cambria Math" w:hAnsi="Cambria Math" w:hint="eastAsia"/>
              <w:szCs w:val="24"/>
              <w:lang w:eastAsia="zh-TW"/>
            </w:rPr>
            <m:t>=</m:t>
          </m:r>
          <m:r>
            <m:rPr>
              <m:sty m:val="p"/>
            </m:rPr>
            <w:rPr>
              <w:rFonts w:ascii="Cambria Math" w:hAnsi="Cambria Math"/>
            </w:rPr>
            <m:t xml:space="preserve"> </m:t>
          </m:r>
          <m:r>
            <m:rPr>
              <m:sty m:val="p"/>
            </m:rPr>
            <w:rPr>
              <w:rFonts w:ascii="Cambria Math" w:hAnsi="Cambria Math"/>
              <w:szCs w:val="24"/>
              <w:lang w:eastAsia="zh-TW"/>
            </w:rPr>
            <m:t>VLIC_RCenterLineC2_1pm</m:t>
          </m:r>
        </m:oMath>
      </m:oMathPara>
    </w:p>
    <w:p w14:paraId="5C851FB9" w14:textId="77777777" w:rsidR="00AE190B" w:rsidRPr="00494958" w:rsidRDefault="00AE190B" w:rsidP="00AE190B">
      <w:pPr>
        <w:pStyle w:val="a1"/>
        <w:ind w:left="360"/>
        <w:rPr>
          <w:bCs w:val="0"/>
          <w:lang w:eastAsia="zh-TW"/>
        </w:rPr>
      </w:pPr>
    </w:p>
    <w:p w14:paraId="7A1EF1FE" w14:textId="77777777" w:rsidR="00AE190B" w:rsidRPr="0081724E" w:rsidRDefault="00AE190B" w:rsidP="00AE190B">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10368BCC" w14:textId="0781B6A0" w:rsidR="00AE190B" w:rsidRPr="005E6E48"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m:t>
          </m:r>
          <m:r>
            <m:rPr>
              <m:sty m:val="p"/>
            </m:rPr>
            <w:rPr>
              <w:rFonts w:ascii="Cambria Math" w:hAnsi="Cambria Math"/>
              <w:szCs w:val="24"/>
            </w:rPr>
            <m:t>R</m:t>
          </m:r>
          <m:r>
            <m:rPr>
              <m:sty m:val="p"/>
            </m:rPr>
            <w:rPr>
              <w:rFonts w:ascii="Cambria Math" w:hAnsi="Cambria Math"/>
              <w:szCs w:val="24"/>
            </w:rPr>
            <m:t>CenterLineC3_</m:t>
          </m:r>
          <m:r>
            <m:rPr>
              <m:sty m:val="p"/>
            </m:rPr>
            <w:rPr>
              <w:rFonts w:ascii="Cambria Math" w:hAnsi="Cambria Math"/>
              <w:szCs w:val="24"/>
            </w:rPr>
            <m:t>1pmm</m:t>
          </m:r>
          <m:r>
            <m:rPr>
              <m:sty m:val="p"/>
            </m:rPr>
            <w:rPr>
              <w:rFonts w:ascii="Cambria Math" w:hAnsi="Cambria Math"/>
              <w:szCs w:val="24"/>
            </w:rPr>
            <m:t>=</m:t>
          </m:r>
          <m:r>
            <m:rPr>
              <m:sty m:val="p"/>
            </m:rPr>
            <w:rPr>
              <w:rFonts w:ascii="Cambria Math" w:hAnsi="Cambria Math"/>
              <w:szCs w:val="24"/>
            </w:rPr>
            <m:t>VLIC_HLC3R_1pmm</m:t>
          </m:r>
        </m:oMath>
      </m:oMathPara>
    </w:p>
    <w:p w14:paraId="5B4C4543" w14:textId="180A0956" w:rsidR="005E6E48" w:rsidRPr="005F5589" w:rsidRDefault="005E6E48" w:rsidP="005E6E48">
      <w:pPr>
        <w:pStyle w:val="a1"/>
        <w:ind w:left="360"/>
        <w:jc w:val="center"/>
        <w:rPr>
          <w:lang w:eastAsia="zh-TW"/>
        </w:rPr>
      </w:pPr>
      <m:oMathPara>
        <m:oMath>
          <m:r>
            <m:rPr>
              <m:sty m:val="p"/>
            </m:rPr>
            <w:rPr>
              <w:rFonts w:ascii="Cambria Math" w:hAnsi="Cambria Math"/>
              <w:szCs w:val="24"/>
            </w:rPr>
            <m:t>VLIC_CenterLineC</m:t>
          </m:r>
          <m:r>
            <m:rPr>
              <m:sty m:val="p"/>
            </m:rPr>
            <w:rPr>
              <w:rFonts w:ascii="Cambria Math" w:hAnsi="Cambria Math" w:hint="eastAsia"/>
              <w:szCs w:val="24"/>
              <w:lang w:eastAsia="zh-TW"/>
            </w:rPr>
            <m:t>3</m:t>
          </m:r>
          <m:r>
            <m:rPr>
              <m:sty m:val="p"/>
            </m:rPr>
            <w:rPr>
              <w:rFonts w:ascii="Cambria Math" w:hAnsi="Cambria Math"/>
              <w:szCs w:val="24"/>
            </w:rPr>
            <m:t>_1pm</m:t>
          </m:r>
          <m:r>
            <m:rPr>
              <m:sty m:val="p"/>
            </m:rPr>
            <w:rPr>
              <w:rFonts w:ascii="Cambria Math" w:hAnsi="Cambria Math"/>
              <w:szCs w:val="24"/>
            </w:rPr>
            <m:t>m</m:t>
          </m:r>
          <m:r>
            <m:rPr>
              <m:sty m:val="p"/>
            </m:rPr>
            <w:rPr>
              <w:rFonts w:ascii="Cambria Math" w:hAnsi="Cambria Math" w:hint="eastAsia"/>
              <w:szCs w:val="24"/>
              <w:lang w:eastAsia="zh-TW"/>
            </w:rPr>
            <m:t>=</m:t>
          </m:r>
          <m:r>
            <m:rPr>
              <m:sty m:val="p"/>
            </m:rPr>
            <w:rPr>
              <w:rFonts w:ascii="Cambria Math" w:hAnsi="Cambria Math"/>
            </w:rPr>
            <m:t xml:space="preserve"> </m:t>
          </m:r>
          <m:r>
            <m:rPr>
              <m:sty m:val="p"/>
            </m:rPr>
            <w:rPr>
              <w:rFonts w:ascii="Cambria Math" w:hAnsi="Cambria Math"/>
              <w:szCs w:val="24"/>
              <w:lang w:eastAsia="zh-TW"/>
            </w:rPr>
            <m:t>VLIC_RCenterLineC</m:t>
          </m:r>
          <m:r>
            <m:rPr>
              <m:sty m:val="p"/>
            </m:rPr>
            <w:rPr>
              <w:rFonts w:ascii="Cambria Math" w:hAnsi="Cambria Math"/>
              <w:szCs w:val="24"/>
              <w:lang w:eastAsia="zh-TW"/>
            </w:rPr>
            <m:t>3</m:t>
          </m:r>
          <m:r>
            <m:rPr>
              <m:sty m:val="p"/>
            </m:rPr>
            <w:rPr>
              <w:rFonts w:ascii="Cambria Math" w:hAnsi="Cambria Math"/>
              <w:szCs w:val="24"/>
              <w:lang w:eastAsia="zh-TW"/>
            </w:rPr>
            <m:t>_1p</m:t>
          </m:r>
          <m:r>
            <m:rPr>
              <m:sty m:val="p"/>
            </m:rPr>
            <w:rPr>
              <w:rFonts w:ascii="Cambria Math" w:hAnsi="Cambria Math"/>
              <w:szCs w:val="24"/>
              <w:lang w:eastAsia="zh-TW"/>
            </w:rPr>
            <m:t>m</m:t>
          </m:r>
          <m:r>
            <m:rPr>
              <m:sty m:val="p"/>
            </m:rPr>
            <w:rPr>
              <w:rFonts w:ascii="Cambria Math" w:hAnsi="Cambria Math"/>
              <w:szCs w:val="24"/>
              <w:lang w:eastAsia="zh-TW"/>
            </w:rPr>
            <m:t>m</m:t>
          </m:r>
        </m:oMath>
      </m:oMathPara>
    </w:p>
    <w:p w14:paraId="1647CB3B" w14:textId="77777777" w:rsidR="005E6E48" w:rsidRPr="009A71B8" w:rsidRDefault="005E6E48" w:rsidP="00AE190B">
      <w:pPr>
        <w:pStyle w:val="a1"/>
        <w:ind w:left="360"/>
        <w:rPr>
          <w:rFonts w:ascii="Cambria Math" w:hAnsi="Cambria Math"/>
          <w:szCs w:val="24"/>
        </w:rPr>
      </w:pPr>
    </w:p>
    <w:p w14:paraId="7D38BC40" w14:textId="77777777" w:rsidR="009A71B8" w:rsidRPr="009A71B8" w:rsidRDefault="009A71B8" w:rsidP="00AE190B">
      <w:pPr>
        <w:pStyle w:val="a1"/>
        <w:ind w:left="360"/>
        <w:rPr>
          <w:rFonts w:ascii="Cambria Math" w:hAnsi="Cambria Math"/>
          <w:szCs w:val="24"/>
        </w:rPr>
      </w:pPr>
    </w:p>
    <w:p w14:paraId="124A868B" w14:textId="7AB98145" w:rsidR="009A71B8" w:rsidRDefault="009A71B8" w:rsidP="00AE190B">
      <w:pPr>
        <w:pStyle w:val="a1"/>
        <w:ind w:left="360"/>
        <w:rPr>
          <w:lang w:eastAsia="zh-TW"/>
        </w:rPr>
      </w:pPr>
      <w:r>
        <w:rPr>
          <w:rFonts w:ascii="Cambria Math" w:hAnsi="Cambria Math" w:hint="eastAsia"/>
          <w:szCs w:val="24"/>
          <w:lang w:eastAsia="zh-TW"/>
        </w:rPr>
        <w:t>其中</w:t>
      </w:r>
      <w:r>
        <w:rPr>
          <w:rFonts w:hint="eastAsia"/>
          <w:lang w:eastAsia="zh-TW"/>
        </w:rPr>
        <w:t>車道寬度算法如下:</w:t>
      </w:r>
    </w:p>
    <w:p w14:paraId="39A13338" w14:textId="5C15865D" w:rsidR="009A71B8" w:rsidRPr="00C73921" w:rsidRDefault="007619E9" w:rsidP="00AE190B">
      <w:pPr>
        <w:pStyle w:val="a1"/>
        <w:ind w:left="360"/>
        <w:rPr>
          <w:iCs/>
          <w:lang w:eastAsia="zh-TW"/>
        </w:rPr>
      </w:pPr>
      <w:r>
        <w:rPr>
          <w:rFonts w:hint="eastAsia"/>
          <w:lang w:eastAsia="zh-TW"/>
        </w:rPr>
        <w:t xml:space="preserve">IF </w:t>
      </w:r>
      <m:oMath>
        <m:r>
          <m:rPr>
            <m:sty m:val="p"/>
          </m:rPr>
          <w:rPr>
            <w:rFonts w:ascii="Cambria Math" w:hAnsi="Cambria Math"/>
            <w:lang w:eastAsia="zh-TW"/>
          </w:rPr>
          <m:t>NOT</m:t>
        </m:r>
        <m:r>
          <w:rPr>
            <w:rFonts w:ascii="Cambria Math" w:hAnsi="Cambria Math"/>
            <w:lang w:eastAsia="zh-TW"/>
          </w:rPr>
          <m:t>(</m:t>
        </m:r>
        <m:r>
          <m:rPr>
            <m:sty m:val="p"/>
          </m:rPr>
          <w:rPr>
            <w:rFonts w:ascii="Cambria Math" w:hAnsi="Cambria Math"/>
          </w:rPr>
          <m:t>VLIC_LaneLSta_flg</m:t>
        </m:r>
        <m:r>
          <m:rPr>
            <m:sty m:val="p"/>
          </m:rPr>
          <w:rPr>
            <w:rFonts w:ascii="Cambria Math" w:hAnsi="Cambria Math"/>
          </w:rPr>
          <m:t>)</m:t>
        </m:r>
        <m:r>
          <m:rPr>
            <m:sty m:val="p"/>
          </m:rPr>
          <w:rPr>
            <w:rFonts w:ascii="Cambria Math" w:hAnsi="Cambria Math" w:hint="eastAsia"/>
            <w:lang w:eastAsia="zh-TW"/>
          </w:rPr>
          <m:t xml:space="preserve"> OR </m:t>
        </m:r>
        <m:r>
          <m:rPr>
            <m:sty m:val="p"/>
          </m:rPr>
          <w:rPr>
            <w:rFonts w:ascii="Cambria Math" w:hAnsi="Cambria Math"/>
            <w:lang w:eastAsia="zh-TW"/>
          </w:rPr>
          <m:t>NOT(</m:t>
        </m:r>
        <m:r>
          <m:rPr>
            <m:sty m:val="p"/>
          </m:rPr>
          <w:rPr>
            <w:rFonts w:ascii="Cambria Math" w:hAnsi="Cambria Math"/>
          </w:rPr>
          <m:t>VLIC_RightLaneAvail flg</m:t>
        </m:r>
        <m:r>
          <m:rPr>
            <m:sty m:val="p"/>
          </m:rPr>
          <w:rPr>
            <w:rFonts w:ascii="Cambria Math" w:hAnsi="Cambria Math"/>
          </w:rPr>
          <m:t>)</m:t>
        </m:r>
      </m:oMath>
    </w:p>
    <w:p w14:paraId="08053723" w14:textId="2408019E" w:rsidR="009A71B8" w:rsidRDefault="007619E9" w:rsidP="00AE190B">
      <w:pPr>
        <w:pStyle w:val="a1"/>
        <w:ind w:left="360"/>
        <w:rPr>
          <w:szCs w:val="24"/>
          <w:lang w:eastAsia="zh-TW"/>
        </w:rPr>
      </w:pPr>
      <w:r>
        <w:rPr>
          <w:rFonts w:hint="eastAsia"/>
          <w:szCs w:val="24"/>
          <w:lang w:eastAsia="zh-TW"/>
        </w:rPr>
        <w:t xml:space="preserve">THEN  </w:t>
      </w:r>
      <m:oMath>
        <m:r>
          <m:rPr>
            <m:sty m:val="p"/>
          </m:rPr>
          <w:rPr>
            <w:rFonts w:ascii="Cambria Math" w:hAnsi="Cambria Math"/>
            <w:szCs w:val="24"/>
          </w:rPr>
          <m:t>N</m:t>
        </m:r>
        <m:r>
          <m:rPr>
            <m:sty m:val="p"/>
          </m:rPr>
          <w:rPr>
            <w:rFonts w:ascii="Cambria Math" w:hAnsi="Cambria Math"/>
            <w:szCs w:val="24"/>
          </w:rPr>
          <m:t>LIC_LnWidth_m</m:t>
        </m:r>
        <m:r>
          <m:rPr>
            <m:sty m:val="p"/>
          </m:rPr>
          <w:rPr>
            <w:rFonts w:ascii="Cambria Math" w:hAnsi="Cambria Math" w:hint="eastAsia"/>
            <w:szCs w:val="24"/>
            <w:lang w:eastAsia="zh-TW"/>
          </w:rPr>
          <m:t xml:space="preserve"> =DELAY(</m:t>
        </m:r>
        <m:r>
          <m:rPr>
            <m:sty m:val="p"/>
          </m:rPr>
          <w:rPr>
            <w:rFonts w:ascii="Cambria Math" w:hAnsi="Cambria Math"/>
            <w:szCs w:val="24"/>
          </w:rPr>
          <m:t>N</m:t>
        </m:r>
        <m:r>
          <m:rPr>
            <m:sty m:val="p"/>
          </m:rPr>
          <w:rPr>
            <w:rFonts w:ascii="Cambria Math" w:hAnsi="Cambria Math"/>
            <w:szCs w:val="24"/>
          </w:rPr>
          <m:t>LIC_LnWidth_m</m:t>
        </m:r>
        <m:r>
          <m:rPr>
            <m:sty m:val="p"/>
          </m:rPr>
          <w:rPr>
            <w:rFonts w:ascii="Cambria Math" w:hAnsi="Cambria Math" w:hint="eastAsia"/>
            <w:szCs w:val="24"/>
            <w:lang w:eastAsia="zh-TW"/>
          </w:rPr>
          <m:t>)</m:t>
        </m:r>
      </m:oMath>
    </w:p>
    <w:p w14:paraId="54AAB95C" w14:textId="52572D44" w:rsidR="007619E9" w:rsidRPr="007619E9" w:rsidRDefault="007619E9" w:rsidP="00AE190B">
      <w:pPr>
        <w:pStyle w:val="a1"/>
        <w:ind w:left="360"/>
        <w:rPr>
          <w:rFonts w:ascii="Cambria Math" w:hAnsi="Cambria Math"/>
          <w:szCs w:val="24"/>
        </w:rPr>
      </w:pPr>
      <w:r>
        <w:rPr>
          <w:rFonts w:hint="eastAsia"/>
          <w:szCs w:val="24"/>
          <w:lang w:eastAsia="zh-TW"/>
        </w:rPr>
        <w:t xml:space="preserve">ELSE  </w:t>
      </w:r>
      <m:oMath>
        <m:r>
          <m:rPr>
            <m:sty m:val="p"/>
          </m:rPr>
          <w:rPr>
            <w:rFonts w:ascii="Cambria Math" w:hAnsi="Cambria Math"/>
            <w:szCs w:val="24"/>
          </w:rPr>
          <m:t>N</m:t>
        </m:r>
        <m:r>
          <m:rPr>
            <m:sty m:val="p"/>
          </m:rPr>
          <w:rPr>
            <w:rFonts w:ascii="Cambria Math" w:hAnsi="Cambria Math"/>
            <w:szCs w:val="24"/>
          </w:rPr>
          <m:t>LIC_LnWidth_m</m:t>
        </m:r>
        <m:r>
          <m:rPr>
            <m:sty m:val="p"/>
          </m:rPr>
          <w:rPr>
            <w:rFonts w:ascii="Cambria Math" w:hAnsi="Cambria Math" w:hint="eastAsia"/>
            <w:szCs w:val="24"/>
            <w:lang w:eastAsia="zh-TW"/>
          </w:rPr>
          <m:t xml:space="preserve"> =</m:t>
        </m:r>
        <m:r>
          <m:rPr>
            <m:sty m:val="p"/>
          </m:rPr>
          <w:rPr>
            <w:rFonts w:ascii="Cambria Math" w:hAnsi="Cambria Math"/>
          </w:rPr>
          <m:t>VLIC_HLC0L_m</m:t>
        </m:r>
        <m:r>
          <m:rPr>
            <m:sty m:val="p"/>
          </m:rPr>
          <w:rPr>
            <w:rFonts w:ascii="MS Gothic" w:eastAsia="MS Gothic" w:hAnsi="MS Gothic" w:cs="MS Gothic" w:hint="eastAsia"/>
            <w:lang w:eastAsia="zh-TW"/>
          </w:rPr>
          <m:t>-</m:t>
        </m:r>
        <m:r>
          <m:rPr>
            <m:sty m:val="p"/>
          </m:rPr>
          <w:rPr>
            <w:rFonts w:ascii="Cambria Math" w:hAnsi="Cambria Math"/>
          </w:rPr>
          <m:t>VLIC_HLC0R_m</m:t>
        </m:r>
      </m:oMath>
    </w:p>
    <w:p w14:paraId="249836AC" w14:textId="77777777" w:rsidR="009A71B8" w:rsidRDefault="009A71B8" w:rsidP="00AE190B">
      <w:pPr>
        <w:pStyle w:val="a1"/>
        <w:rPr>
          <w:lang w:eastAsia="zh-TW"/>
        </w:rPr>
      </w:pPr>
    </w:p>
    <w:p w14:paraId="1A188557" w14:textId="25609B33" w:rsidR="00AE190B" w:rsidRDefault="00AE190B" w:rsidP="00AE190B">
      <w:pPr>
        <w:pStyle w:val="a1"/>
        <w:numPr>
          <w:ilvl w:val="0"/>
          <w:numId w:val="9"/>
        </w:numPr>
        <w:rPr>
          <w:lang w:eastAsia="zh-TW"/>
        </w:rPr>
      </w:pPr>
      <w:r>
        <w:rPr>
          <w:rFonts w:hint="eastAsia"/>
          <w:lang w:eastAsia="zh-TW"/>
        </w:rPr>
        <w:lastRenderedPageBreak/>
        <w:t>當</w:t>
      </w:r>
      <w:proofErr w:type="spellStart"/>
      <w:r w:rsidR="00C73921" w:rsidRPr="00C73921">
        <w:rPr>
          <w:lang w:eastAsia="zh-TW"/>
        </w:rPr>
        <w:t>VLIC_LeftLnAvail_f</w:t>
      </w:r>
      <w:r w:rsidR="00C73921">
        <w:rPr>
          <w:lang w:eastAsia="zh-TW"/>
        </w:rPr>
        <w:t>l</w:t>
      </w:r>
      <w:r w:rsidR="00C73921" w:rsidRPr="00C73921">
        <w:rPr>
          <w:lang w:eastAsia="zh-TW"/>
        </w:rPr>
        <w:t>g</w:t>
      </w:r>
      <w:proofErr w:type="spellEnd"/>
      <w:r w:rsidR="00C73921">
        <w:rPr>
          <w:lang w:eastAsia="zh-TW"/>
        </w:rPr>
        <w:t>==</w:t>
      </w:r>
      <w:r>
        <w:rPr>
          <w:rFonts w:hint="eastAsia"/>
          <w:lang w:eastAsia="zh-TW"/>
        </w:rPr>
        <w:t>TRUE</w:t>
      </w:r>
      <w:r w:rsidR="003E5CF4">
        <w:rPr>
          <w:lang w:eastAsia="zh-TW"/>
        </w:rPr>
        <w:t xml:space="preserve"> &amp;&amp; </w:t>
      </w:r>
      <w:proofErr w:type="spellStart"/>
      <w:r w:rsidR="003E5CF4" w:rsidRPr="003E5CF4">
        <w:rPr>
          <w:lang w:eastAsia="zh-TW"/>
        </w:rPr>
        <w:t>VLIC_RightLnAvail_fig</w:t>
      </w:r>
      <w:proofErr w:type="spellEnd"/>
      <w:r w:rsidR="003E5CF4">
        <w:rPr>
          <w:lang w:eastAsia="zh-TW"/>
        </w:rPr>
        <w:t>==</w:t>
      </w:r>
      <w:r>
        <w:rPr>
          <w:rFonts w:hint="eastAsia"/>
          <w:lang w:eastAsia="zh-TW"/>
        </w:rPr>
        <w:t>FALSE時，SW C</w:t>
      </w:r>
      <w:r>
        <w:rPr>
          <w:lang w:eastAsia="zh-TW"/>
        </w:rPr>
        <w:t>ase</w:t>
      </w:r>
      <w:r>
        <w:rPr>
          <w:rFonts w:hint="eastAsia"/>
          <w:lang w:eastAsia="zh-TW"/>
        </w:rPr>
        <w:t>為3，利用兩倍的左側車道</w:t>
      </w:r>
      <m:oMath>
        <m:r>
          <m:rPr>
            <m:sty m:val="p"/>
          </m:rPr>
          <w:rPr>
            <w:rFonts w:ascii="Cambria Math" w:hAnsi="Cambria Math" w:hint="eastAsia"/>
            <w:lang w:eastAsia="zh-TW"/>
          </w:rPr>
          <m:t>C0</m:t>
        </m:r>
        <m:r>
          <m:rPr>
            <m:sty m:val="p"/>
          </m:rPr>
          <w:rPr>
            <w:rFonts w:ascii="Cambria Math" w:hAnsi="Cambria Math"/>
            <w:lang w:eastAsia="zh-TW"/>
          </w:rPr>
          <m:t>L</m:t>
        </m:r>
      </m:oMath>
      <w:r>
        <w:rPr>
          <w:rFonts w:hint="eastAsia"/>
          <w:lang w:eastAsia="zh-TW"/>
        </w:rPr>
        <w:t>減去車道寬度其數值的一半，作為車道中心線</w:t>
      </w:r>
      <m:oMath>
        <m:r>
          <m:rPr>
            <m:sty m:val="p"/>
          </m:rPr>
          <w:rPr>
            <w:rFonts w:ascii="Cambria Math" w:hAnsi="Cambria Math" w:hint="eastAsia"/>
            <w:lang w:eastAsia="zh-TW"/>
          </w:rPr>
          <m:t>CO</m:t>
        </m:r>
      </m:oMath>
      <w:r>
        <w:rPr>
          <w:rFonts w:hint="eastAsia"/>
          <w:lang w:eastAsia="zh-TW"/>
        </w:rPr>
        <w:t>資訊，其餘則直接使用左車道線資訊作為車道中心線資訊。</w:t>
      </w:r>
    </w:p>
    <w:p w14:paraId="39C01905" w14:textId="6AA46223" w:rsidR="00AE190B" w:rsidRDefault="003E5CF4" w:rsidP="00AE190B">
      <w:pPr>
        <w:pStyle w:val="a1"/>
        <w:keepNext/>
        <w:ind w:left="360"/>
        <w:jc w:val="center"/>
      </w:pPr>
      <w:r w:rsidRPr="003E5CF4">
        <w:drawing>
          <wp:inline distT="0" distB="0" distL="0" distR="0" wp14:anchorId="3F55C4D6" wp14:editId="3BD45C21">
            <wp:extent cx="5220995" cy="2963385"/>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4595" cy="2965428"/>
                    </a:xfrm>
                    <a:prstGeom prst="rect">
                      <a:avLst/>
                    </a:prstGeom>
                  </pic:spPr>
                </pic:pic>
              </a:graphicData>
            </a:graphic>
          </wp:inline>
        </w:drawing>
      </w:r>
    </w:p>
    <w:p w14:paraId="198CBA6C" w14:textId="3E4A7D5F" w:rsidR="00AE190B" w:rsidRDefault="00AE190B" w:rsidP="00AE190B">
      <w:pPr>
        <w:pStyle w:val="af3"/>
        <w:ind w:left="360"/>
      </w:pPr>
      <w:r>
        <w:t xml:space="preserve">Figure </w:t>
      </w:r>
      <w:r w:rsidR="00EE6FA4">
        <w:fldChar w:fldCharType="begin"/>
      </w:r>
      <w:r w:rsidR="00EE6FA4">
        <w:instrText xml:space="preserve"> STYLEREF 1 \s </w:instrText>
      </w:r>
      <w:r w:rsidR="00EE6FA4">
        <w:fldChar w:fldCharType="separate"/>
      </w:r>
      <w:r w:rsidR="00EE6FA4">
        <w:rPr>
          <w:noProof/>
        </w:rPr>
        <w:t>3</w:t>
      </w:r>
      <w:r w:rsidR="00EE6FA4">
        <w:fldChar w:fldCharType="end"/>
      </w:r>
      <w:r w:rsidR="00EE6FA4">
        <w:noBreakHyphen/>
      </w:r>
      <w:r w:rsidR="00EE6FA4">
        <w:fldChar w:fldCharType="begin"/>
      </w:r>
      <w:r w:rsidR="00EE6FA4">
        <w:instrText xml:space="preserve"> SEQ Figure \* ARABIC \s 1 </w:instrText>
      </w:r>
      <w:r w:rsidR="00EE6FA4">
        <w:fldChar w:fldCharType="separate"/>
      </w:r>
      <w:r w:rsidR="00EE6FA4">
        <w:rPr>
          <w:noProof/>
        </w:rPr>
        <w:t>10</w:t>
      </w:r>
      <w:r w:rsidR="00EE6FA4">
        <w:fldChar w:fldCharType="end"/>
      </w:r>
      <w:r>
        <w:t xml:space="preserve"> SW Case=3</w:t>
      </w:r>
    </w:p>
    <w:p w14:paraId="46D88066" w14:textId="77777777" w:rsidR="00AE190B" w:rsidRDefault="00AE190B" w:rsidP="00AE190B">
      <w:pPr>
        <w:pStyle w:val="a1"/>
        <w:ind w:left="360"/>
        <w:rPr>
          <w:lang w:eastAsia="zh-TW"/>
        </w:rPr>
      </w:pPr>
    </w:p>
    <w:p w14:paraId="7AC2A79C" w14:textId="77777777" w:rsidR="00AE190B" w:rsidRPr="005A569E" w:rsidRDefault="00AE190B" w:rsidP="00AE190B">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18A514B8" w14:textId="773CE059"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m:t>
          </m:r>
          <m:r>
            <m:rPr>
              <m:sty m:val="p"/>
            </m:rPr>
            <w:rPr>
              <w:rFonts w:ascii="Cambria Math" w:hAnsi="Cambria Math"/>
              <w:szCs w:val="24"/>
            </w:rPr>
            <m:t>L</m:t>
          </m:r>
          <m:r>
            <m:rPr>
              <m:sty m:val="p"/>
            </m:rPr>
            <w:rPr>
              <w:rFonts w:ascii="Cambria Math" w:hAnsi="Cambria Math"/>
              <w:szCs w:val="24"/>
            </w:rPr>
            <m:t>CenterLineC0_m=</m:t>
          </m:r>
          <m:d>
            <m:dPr>
              <m:ctrlPr>
                <w:ins w:id="24" w:author="榮輝 江" w:date="2023-02-08T22:48:00Z">
                  <w:rPr>
                    <w:rFonts w:ascii="Cambria Math" w:hAnsi="Cambria Math"/>
                    <w:szCs w:val="24"/>
                  </w:rPr>
                </w:ins>
              </m:ctrlPr>
            </m:dPr>
            <m:e>
              <m:r>
                <m:rPr>
                  <m:sty m:val="p"/>
                </m:rPr>
                <w:rPr>
                  <w:rFonts w:ascii="Cambria Math" w:hAnsi="Cambria Math"/>
                  <w:szCs w:val="24"/>
                </w:rPr>
                <m:t>2*VLIC_HLC0L_m-</m:t>
              </m:r>
              <m:r>
                <m:rPr>
                  <m:sty m:val="p"/>
                </m:rPr>
                <w:rPr>
                  <w:rFonts w:ascii="Cambria Math" w:hAnsi="Cambria Math"/>
                  <w:szCs w:val="24"/>
                </w:rPr>
                <m:t>VLIC_LnWidth_m</m:t>
              </m:r>
            </m:e>
          </m:d>
          <m:r>
            <m:rPr>
              <m:sty m:val="p"/>
            </m:rPr>
            <w:rPr>
              <w:rFonts w:ascii="Cambria Math" w:hAnsi="Cambria Math"/>
              <w:szCs w:val="24"/>
            </w:rPr>
            <m:t>*0.5</m:t>
          </m:r>
        </m:oMath>
      </m:oMathPara>
    </w:p>
    <w:p w14:paraId="101892DD" w14:textId="4CF6F6BA" w:rsidR="00AE190B" w:rsidRPr="00DD6503" w:rsidRDefault="00DD6503" w:rsidP="00DD6503">
      <w:pPr>
        <w:pStyle w:val="a1"/>
        <w:ind w:left="360"/>
        <w:rPr>
          <w:rFonts w:ascii="Cambria Math" w:hAnsi="Cambria Math" w:hint="eastAsia"/>
          <w:szCs w:val="24"/>
        </w:rPr>
      </w:pPr>
      <m:oMathPara>
        <m:oMath>
          <m:r>
            <m:rPr>
              <m:sty m:val="p"/>
            </m:rPr>
            <w:rPr>
              <w:rFonts w:ascii="Cambria Math" w:hAnsi="Cambria Math"/>
              <w:szCs w:val="24"/>
            </w:rPr>
            <m:t>VLIC_CenterLineC0_m</m:t>
          </m:r>
          <m:r>
            <m:rPr>
              <m:sty m:val="p"/>
            </m:rPr>
            <w:rPr>
              <w:rFonts w:ascii="Cambria Math" w:hAnsi="Cambria Math" w:hint="eastAsia"/>
              <w:szCs w:val="24"/>
              <w:lang w:eastAsia="zh-TW"/>
            </w:rPr>
            <m:t>=</m:t>
          </m:r>
          <m:r>
            <m:rPr>
              <m:sty m:val="p"/>
            </m:rPr>
            <w:rPr>
              <w:rFonts w:ascii="Cambria Math" w:hAnsi="Cambria Math"/>
              <w:szCs w:val="24"/>
              <w:lang w:eastAsia="zh-TW"/>
            </w:rPr>
            <m:t>VLIC_</m:t>
          </m:r>
          <m:r>
            <m:rPr>
              <m:sty m:val="p"/>
            </m:rPr>
            <w:rPr>
              <w:rFonts w:ascii="Cambria Math" w:hAnsi="Cambria Math"/>
              <w:szCs w:val="24"/>
              <w:lang w:eastAsia="zh-TW"/>
            </w:rPr>
            <m:t>L</m:t>
          </m:r>
          <m:r>
            <m:rPr>
              <m:sty m:val="p"/>
            </m:rPr>
            <w:rPr>
              <w:rFonts w:ascii="Cambria Math" w:hAnsi="Cambria Math"/>
              <w:szCs w:val="24"/>
              <w:lang w:eastAsia="zh-TW"/>
            </w:rPr>
            <m:t>CenterLineC0_m</m:t>
          </m:r>
        </m:oMath>
      </m:oMathPara>
    </w:p>
    <w:p w14:paraId="48DAE97D" w14:textId="77777777" w:rsidR="00DD6503" w:rsidRPr="00677D70" w:rsidRDefault="00DD6503" w:rsidP="00AE190B">
      <w:pPr>
        <w:pStyle w:val="a1"/>
        <w:ind w:leftChars="177" w:left="425"/>
        <w:rPr>
          <w:rFonts w:hint="eastAsia"/>
          <w:lang w:eastAsia="zh-TW"/>
        </w:rPr>
      </w:pPr>
    </w:p>
    <w:p w14:paraId="19C6EEB8" w14:textId="77777777" w:rsidR="00AE190B" w:rsidRPr="00AF4122" w:rsidRDefault="00AE190B" w:rsidP="00AE190B">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7FC0D8CA" w14:textId="7577BEB3" w:rsidR="00AE190B" w:rsidRPr="00040E84" w:rsidRDefault="00AE190B" w:rsidP="00AE190B">
      <w:pPr>
        <w:pStyle w:val="a1"/>
        <w:ind w:left="360"/>
        <w:rPr>
          <w:rFonts w:ascii="Cambria Math" w:hAnsi="Cambria Math"/>
          <w:szCs w:val="24"/>
        </w:rPr>
      </w:pPr>
      <m:oMathPara>
        <m:oMathParaPr>
          <m:jc m:val="center"/>
        </m:oMathParaPr>
        <m:oMath>
          <m:r>
            <m:rPr>
              <m:sty m:val="p"/>
            </m:rPr>
            <w:rPr>
              <w:rFonts w:ascii="Cambria Math" w:hAnsi="Cambria Math"/>
              <w:szCs w:val="24"/>
            </w:rPr>
            <m:t>VLIC_</m:t>
          </m:r>
          <m:r>
            <m:rPr>
              <m:sty m:val="p"/>
            </m:rPr>
            <w:rPr>
              <w:rFonts w:ascii="Cambria Math" w:hAnsi="Cambria Math"/>
              <w:szCs w:val="24"/>
            </w:rPr>
            <m:t>L</m:t>
          </m:r>
          <m:r>
            <m:rPr>
              <m:sty m:val="p"/>
            </m:rPr>
            <w:rPr>
              <w:rFonts w:ascii="Cambria Math" w:hAnsi="Cambria Math"/>
              <w:szCs w:val="24"/>
            </w:rPr>
            <m:t>CenterLineC1_rad=</m:t>
          </m:r>
          <m:r>
            <m:rPr>
              <m:sty m:val="p"/>
            </m:rPr>
            <w:rPr>
              <w:rFonts w:ascii="Cambria Math" w:hAnsi="Cambria Math"/>
              <w:szCs w:val="24"/>
            </w:rPr>
            <m:t>VLIC_HLC1L_rad</m:t>
          </m:r>
        </m:oMath>
      </m:oMathPara>
    </w:p>
    <w:p w14:paraId="19575EDB" w14:textId="120FB9E8" w:rsidR="00DD6503" w:rsidRPr="00040E84" w:rsidRDefault="00DD6503" w:rsidP="00DD6503">
      <w:pPr>
        <w:pStyle w:val="a1"/>
        <w:ind w:left="360"/>
        <w:rPr>
          <w:rFonts w:ascii="Cambria Math" w:hAnsi="Cambria Math"/>
          <w:szCs w:val="24"/>
        </w:rPr>
      </w:pPr>
      <m:oMathPara>
        <m:oMathParaPr>
          <m:jc m:val="center"/>
        </m:oMathParaPr>
        <m:oMath>
          <m:r>
            <w:rPr>
              <w:rFonts w:ascii="Cambria Math" w:hAnsi="Cambria Math"/>
              <w:lang w:eastAsia="zh-TW"/>
            </w:rPr>
            <m:t>V</m:t>
          </m:r>
          <m:r>
            <m:rPr>
              <m:sty m:val="p"/>
            </m:rPr>
            <w:rPr>
              <w:rFonts w:ascii="Cambria Math" w:hAnsi="Cambria Math"/>
              <w:lang w:eastAsia="zh-TW"/>
            </w:rPr>
            <m:t>LIC_CenterLineC1_rad</m:t>
          </m:r>
          <m:r>
            <m:rPr>
              <m:sty m:val="p"/>
            </m:rPr>
            <w:rPr>
              <w:rFonts w:ascii="Cambria Math" w:hAnsi="Cambria Math" w:hint="eastAsia"/>
              <w:lang w:eastAsia="zh-TW"/>
            </w:rPr>
            <m:t>=</m:t>
          </m:r>
          <m:r>
            <m:rPr>
              <m:sty m:val="p"/>
            </m:rPr>
            <w:rPr>
              <w:rFonts w:ascii="Cambria Math" w:hAnsi="Cambria Math"/>
              <w:lang w:eastAsia="zh-TW"/>
            </w:rPr>
            <m:t>VLIC_</m:t>
          </m:r>
          <m:r>
            <m:rPr>
              <m:sty m:val="p"/>
            </m:rPr>
            <w:rPr>
              <w:rFonts w:ascii="Cambria Math" w:hAnsi="Cambria Math"/>
              <w:lang w:eastAsia="zh-TW"/>
            </w:rPr>
            <m:t>L</m:t>
          </m:r>
          <m:r>
            <m:rPr>
              <m:sty m:val="p"/>
            </m:rPr>
            <w:rPr>
              <w:rFonts w:ascii="Cambria Math" w:hAnsi="Cambria Math"/>
              <w:lang w:eastAsia="zh-TW"/>
            </w:rPr>
            <m:t>CenterLineC1_rad</m:t>
          </m:r>
        </m:oMath>
      </m:oMathPara>
    </w:p>
    <w:p w14:paraId="4133C4C9" w14:textId="77777777" w:rsidR="00DD6503" w:rsidRPr="0075127F" w:rsidRDefault="00DD6503" w:rsidP="00DD6503">
      <w:pPr>
        <w:pStyle w:val="a1"/>
        <w:spacing w:beforeLines="50" w:before="120"/>
        <w:rPr>
          <w:rFonts w:hint="eastAsia"/>
          <w:lang w:eastAsia="zh-TW"/>
        </w:rPr>
      </w:pPr>
    </w:p>
    <w:p w14:paraId="3AE421DC" w14:textId="77777777" w:rsidR="00AE190B" w:rsidRPr="00AF4122" w:rsidRDefault="00AE190B" w:rsidP="00AE190B">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5CF3C5FE" w14:textId="3AE810E8" w:rsidR="00AE190B" w:rsidRPr="00AF4122" w:rsidRDefault="00AE190B" w:rsidP="00AE190B">
      <w:pPr>
        <w:pStyle w:val="a1"/>
        <w:ind w:left="360"/>
        <w:rPr>
          <w:lang w:eastAsia="zh-TW"/>
        </w:rPr>
      </w:pPr>
      <m:oMathPara>
        <m:oMathParaPr>
          <m:jc m:val="center"/>
        </m:oMathParaPr>
        <m:oMath>
          <m:r>
            <m:rPr>
              <m:sty m:val="p"/>
            </m:rPr>
            <w:rPr>
              <w:rFonts w:ascii="Cambria Math" w:hAnsi="Cambria Math"/>
              <w:szCs w:val="24"/>
            </w:rPr>
            <m:t>VLIC_</m:t>
          </m:r>
          <m:r>
            <m:rPr>
              <m:sty m:val="p"/>
            </m:rPr>
            <w:rPr>
              <w:rFonts w:ascii="Cambria Math" w:hAnsi="Cambria Math"/>
              <w:szCs w:val="24"/>
            </w:rPr>
            <m:t>L</m:t>
          </m:r>
          <m:r>
            <m:rPr>
              <m:sty m:val="p"/>
            </m:rPr>
            <w:rPr>
              <w:rFonts w:ascii="Cambria Math" w:hAnsi="Cambria Math"/>
              <w:szCs w:val="24"/>
            </w:rPr>
            <m:t>CenterLineC2_</m:t>
          </m:r>
          <m:r>
            <m:rPr>
              <m:sty m:val="p"/>
            </m:rPr>
            <w:rPr>
              <w:rFonts w:ascii="Cambria Math" w:hAnsi="Cambria Math"/>
              <w:szCs w:val="24"/>
            </w:rPr>
            <m:t>1pm</m:t>
          </m:r>
          <m:r>
            <m:rPr>
              <m:sty m:val="p"/>
            </m:rPr>
            <w:rPr>
              <w:rFonts w:ascii="Cambria Math" w:hAnsi="Cambria Math"/>
              <w:szCs w:val="24"/>
            </w:rPr>
            <m:t>=</m:t>
          </m:r>
          <m:r>
            <m:rPr>
              <m:sty m:val="p"/>
            </m:rPr>
            <w:rPr>
              <w:rFonts w:ascii="Cambria Math" w:hAnsi="Cambria Math"/>
              <w:szCs w:val="24"/>
            </w:rPr>
            <m:t>VLIC_HLC2L_1pm</m:t>
          </m:r>
        </m:oMath>
      </m:oMathPara>
    </w:p>
    <w:p w14:paraId="0EFF8FA5" w14:textId="52075A08" w:rsidR="00AE190B" w:rsidRPr="00DD6503" w:rsidRDefault="00DD6503" w:rsidP="00DD6503">
      <w:pPr>
        <w:pStyle w:val="a1"/>
        <w:ind w:left="360"/>
        <w:rPr>
          <w:rFonts w:ascii="Cambria Math" w:hAnsi="Cambria Math" w:hint="eastAsia"/>
          <w:szCs w:val="24"/>
        </w:rPr>
      </w:pPr>
      <m:oMathPara>
        <m:oMath>
          <m:r>
            <m:rPr>
              <m:sty m:val="p"/>
            </m:rPr>
            <w:rPr>
              <w:rFonts w:ascii="Cambria Math" w:hAnsi="Cambria Math"/>
              <w:szCs w:val="24"/>
            </w:rPr>
            <m:t>VLIC_CenterLineC2_1pm</m:t>
          </m:r>
          <m:r>
            <m:rPr>
              <m:sty m:val="p"/>
            </m:rPr>
            <w:rPr>
              <w:rFonts w:ascii="Cambria Math" w:hAnsi="Cambria Math" w:hint="eastAsia"/>
              <w:szCs w:val="24"/>
              <w:lang w:eastAsia="zh-TW"/>
            </w:rPr>
            <m:t>=</m:t>
          </m:r>
          <m:r>
            <m:rPr>
              <m:sty m:val="p"/>
            </m:rPr>
            <w:rPr>
              <w:rFonts w:ascii="Cambria Math" w:hAnsi="Cambria Math"/>
            </w:rPr>
            <m:t xml:space="preserve"> </m:t>
          </m:r>
          <m:r>
            <m:rPr>
              <m:sty m:val="p"/>
            </m:rPr>
            <w:rPr>
              <w:rFonts w:ascii="Cambria Math" w:hAnsi="Cambria Math"/>
              <w:szCs w:val="24"/>
              <w:lang w:eastAsia="zh-TW"/>
            </w:rPr>
            <m:t>VLIC_</m:t>
          </m:r>
          <m:r>
            <m:rPr>
              <m:sty m:val="p"/>
            </m:rPr>
            <w:rPr>
              <w:rFonts w:ascii="Cambria Math" w:hAnsi="Cambria Math"/>
              <w:szCs w:val="24"/>
              <w:lang w:eastAsia="zh-TW"/>
            </w:rPr>
            <m:t>L</m:t>
          </m:r>
          <m:r>
            <m:rPr>
              <m:sty m:val="p"/>
            </m:rPr>
            <w:rPr>
              <w:rFonts w:ascii="Cambria Math" w:hAnsi="Cambria Math"/>
              <w:szCs w:val="24"/>
              <w:lang w:eastAsia="zh-TW"/>
            </w:rPr>
            <m:t>CenterLineC2_1pm</m:t>
          </m:r>
        </m:oMath>
      </m:oMathPara>
    </w:p>
    <w:p w14:paraId="7D9A009F" w14:textId="77777777" w:rsidR="00DD6503" w:rsidRPr="0075127F" w:rsidRDefault="00DD6503" w:rsidP="00AE190B">
      <w:pPr>
        <w:pStyle w:val="a1"/>
        <w:spacing w:beforeLines="50" w:before="120"/>
        <w:ind w:leftChars="177" w:left="425"/>
        <w:rPr>
          <w:rFonts w:hint="eastAsia"/>
          <w:lang w:eastAsia="zh-TW"/>
        </w:rPr>
      </w:pPr>
    </w:p>
    <w:p w14:paraId="7D3675C5" w14:textId="77777777" w:rsidR="00AE190B" w:rsidRPr="00AF4122" w:rsidRDefault="00AE190B" w:rsidP="00AE190B">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2D50F5B0" w14:textId="51DFB040" w:rsidR="00AE190B" w:rsidRPr="00DD6503" w:rsidRDefault="00AE190B" w:rsidP="00AE190B">
      <w:pPr>
        <w:pStyle w:val="a1"/>
        <w:ind w:left="360"/>
        <w:rPr>
          <w:lang w:eastAsia="zh-TW"/>
        </w:rPr>
      </w:pPr>
      <m:oMathPara>
        <m:oMathParaPr>
          <m:jc m:val="center"/>
        </m:oMathParaPr>
        <m:oMath>
          <m:r>
            <m:rPr>
              <m:sty m:val="p"/>
            </m:rPr>
            <w:rPr>
              <w:rFonts w:ascii="Cambria Math" w:hAnsi="Cambria Math"/>
              <w:szCs w:val="24"/>
            </w:rPr>
            <m:t>VLIC</m:t>
          </m:r>
          <m:r>
            <m:rPr>
              <m:sty m:val="p"/>
            </m:rPr>
            <w:rPr>
              <w:rFonts w:ascii="Cambria Math" w:hAnsi="Cambria Math"/>
              <w:lang w:eastAsia="zh-TW"/>
            </w:rPr>
            <m:t>_</m:t>
          </m:r>
          <m:r>
            <m:rPr>
              <m:sty m:val="p"/>
            </m:rPr>
            <w:rPr>
              <w:rFonts w:ascii="Cambria Math" w:hAnsi="Cambria Math"/>
              <w:lang w:eastAsia="zh-TW"/>
            </w:rPr>
            <m:t>L</m:t>
          </m:r>
          <m:r>
            <m:rPr>
              <m:sty m:val="p"/>
            </m:rPr>
            <w:rPr>
              <w:rFonts w:ascii="Cambria Math" w:hAnsi="Cambria Math"/>
              <w:lang w:eastAsia="zh-TW"/>
            </w:rPr>
            <m:t>CenterLineC3_</m:t>
          </m:r>
          <m:r>
            <m:rPr>
              <m:sty m:val="p"/>
            </m:rPr>
            <w:rPr>
              <w:rFonts w:ascii="Cambria Math" w:hAnsi="Cambria Math"/>
              <w:lang w:eastAsia="zh-TW"/>
            </w:rPr>
            <m:t>1pmm</m:t>
          </m:r>
          <m:r>
            <m:rPr>
              <m:sty m:val="p"/>
            </m:rPr>
            <w:rPr>
              <w:rFonts w:ascii="Cambria Math" w:hAnsi="Cambria Math"/>
              <w:lang w:eastAsia="zh-TW"/>
            </w:rPr>
            <m:t>=</m:t>
          </m:r>
          <m:r>
            <m:rPr>
              <m:sty m:val="p"/>
            </m:rPr>
            <w:rPr>
              <w:rFonts w:ascii="Cambria Math" w:hAnsi="Cambria Math"/>
              <w:lang w:eastAsia="zh-TW"/>
            </w:rPr>
            <m:t>VLIC_HLC3L_1pmm</m:t>
          </m:r>
        </m:oMath>
      </m:oMathPara>
    </w:p>
    <w:p w14:paraId="0304B2C0" w14:textId="34892B6E" w:rsidR="00DD6503" w:rsidRPr="00DD6503" w:rsidRDefault="00DD6503" w:rsidP="00DD6503">
      <w:pPr>
        <w:pStyle w:val="a1"/>
        <w:ind w:left="360"/>
        <w:rPr>
          <w:rFonts w:ascii="Cambria Math" w:hAnsi="Cambria Math" w:hint="eastAsia"/>
          <w:szCs w:val="24"/>
        </w:rPr>
      </w:pPr>
      <m:oMathPara>
        <m:oMath>
          <m:r>
            <m:rPr>
              <m:sty m:val="p"/>
            </m:rPr>
            <w:rPr>
              <w:rFonts w:ascii="Cambria Math" w:hAnsi="Cambria Math"/>
              <w:szCs w:val="24"/>
            </w:rPr>
            <m:t>VLIC_CenterLineC</m:t>
          </m:r>
          <m:r>
            <m:rPr>
              <m:sty m:val="p"/>
            </m:rPr>
            <w:rPr>
              <w:rFonts w:ascii="Cambria Math" w:hAnsi="Cambria Math"/>
              <w:szCs w:val="24"/>
            </w:rPr>
            <m:t>3</m:t>
          </m:r>
          <m:r>
            <m:rPr>
              <m:sty m:val="p"/>
            </m:rPr>
            <w:rPr>
              <w:rFonts w:ascii="Cambria Math" w:hAnsi="Cambria Math"/>
              <w:szCs w:val="24"/>
            </w:rPr>
            <m:t>_1p</m:t>
          </m:r>
          <m:r>
            <m:rPr>
              <m:sty m:val="p"/>
            </m:rPr>
            <w:rPr>
              <w:rFonts w:ascii="Cambria Math" w:hAnsi="Cambria Math"/>
              <w:szCs w:val="24"/>
            </w:rPr>
            <m:t>m</m:t>
          </m:r>
          <m:r>
            <m:rPr>
              <m:sty m:val="p"/>
            </m:rPr>
            <w:rPr>
              <w:rFonts w:ascii="Cambria Math" w:hAnsi="Cambria Math"/>
              <w:szCs w:val="24"/>
            </w:rPr>
            <m:t>m</m:t>
          </m:r>
          <m:r>
            <m:rPr>
              <m:sty m:val="p"/>
            </m:rPr>
            <w:rPr>
              <w:rFonts w:ascii="Cambria Math" w:hAnsi="Cambria Math" w:hint="eastAsia"/>
              <w:szCs w:val="24"/>
              <w:lang w:eastAsia="zh-TW"/>
            </w:rPr>
            <m:t>=</m:t>
          </m:r>
          <m:r>
            <m:rPr>
              <m:sty m:val="p"/>
            </m:rPr>
            <w:rPr>
              <w:rFonts w:ascii="Cambria Math" w:hAnsi="Cambria Math"/>
            </w:rPr>
            <m:t xml:space="preserve"> </m:t>
          </m:r>
          <m:r>
            <m:rPr>
              <m:sty m:val="p"/>
            </m:rPr>
            <w:rPr>
              <w:rFonts w:ascii="Cambria Math" w:hAnsi="Cambria Math"/>
              <w:szCs w:val="24"/>
              <w:lang w:eastAsia="zh-TW"/>
            </w:rPr>
            <m:t>VLIC_</m:t>
          </m:r>
          <m:r>
            <m:rPr>
              <m:sty m:val="p"/>
            </m:rPr>
            <w:rPr>
              <w:rFonts w:ascii="Cambria Math" w:hAnsi="Cambria Math"/>
              <w:szCs w:val="24"/>
              <w:lang w:eastAsia="zh-TW"/>
            </w:rPr>
            <m:t>L</m:t>
          </m:r>
          <m:r>
            <m:rPr>
              <m:sty m:val="p"/>
            </m:rPr>
            <w:rPr>
              <w:rFonts w:ascii="Cambria Math" w:hAnsi="Cambria Math"/>
              <w:szCs w:val="24"/>
              <w:lang w:eastAsia="zh-TW"/>
            </w:rPr>
            <m:t>CenterLineC</m:t>
          </m:r>
          <m:r>
            <m:rPr>
              <m:sty m:val="p"/>
            </m:rPr>
            <w:rPr>
              <w:rFonts w:ascii="Cambria Math" w:hAnsi="Cambria Math"/>
              <w:szCs w:val="24"/>
              <w:lang w:eastAsia="zh-TW"/>
            </w:rPr>
            <m:t>3</m:t>
          </m:r>
          <m:r>
            <m:rPr>
              <m:sty m:val="p"/>
            </m:rPr>
            <w:rPr>
              <w:rFonts w:ascii="Cambria Math" w:hAnsi="Cambria Math"/>
              <w:szCs w:val="24"/>
              <w:lang w:eastAsia="zh-TW"/>
            </w:rPr>
            <m:t>_1pm</m:t>
          </m:r>
          <m:r>
            <m:rPr>
              <m:sty m:val="p"/>
            </m:rPr>
            <w:rPr>
              <w:rFonts w:ascii="Cambria Math" w:hAnsi="Cambria Math"/>
              <w:szCs w:val="24"/>
              <w:lang w:eastAsia="zh-TW"/>
            </w:rPr>
            <m:t>m</m:t>
          </m:r>
        </m:oMath>
      </m:oMathPara>
    </w:p>
    <w:p w14:paraId="5FDFE7F2" w14:textId="0ADDA3B9" w:rsidR="00DD6503" w:rsidRDefault="00DD6503" w:rsidP="00AE190B">
      <w:pPr>
        <w:pStyle w:val="a1"/>
        <w:rPr>
          <w:lang w:eastAsia="zh-TW"/>
        </w:rPr>
      </w:pPr>
    </w:p>
    <w:p w14:paraId="73DE93D5" w14:textId="3CDA4D99" w:rsidR="00DD6503" w:rsidRDefault="00DD6503" w:rsidP="00AE190B">
      <w:pPr>
        <w:pStyle w:val="a1"/>
        <w:rPr>
          <w:lang w:eastAsia="zh-TW"/>
        </w:rPr>
      </w:pPr>
    </w:p>
    <w:p w14:paraId="1DDFC884" w14:textId="77777777" w:rsidR="00DD6503" w:rsidRDefault="00DD6503" w:rsidP="00AE190B">
      <w:pPr>
        <w:pStyle w:val="a1"/>
        <w:rPr>
          <w:rFonts w:hint="eastAsia"/>
          <w:lang w:eastAsia="zh-TW"/>
        </w:rPr>
      </w:pPr>
    </w:p>
    <w:p w14:paraId="6BB9DF59" w14:textId="77777777" w:rsidR="00AE190B" w:rsidRDefault="00AE190B" w:rsidP="00AE190B">
      <w:pPr>
        <w:pStyle w:val="a1"/>
        <w:numPr>
          <w:ilvl w:val="0"/>
          <w:numId w:val="9"/>
        </w:numPr>
        <w:rPr>
          <w:lang w:eastAsia="zh-TW"/>
        </w:rPr>
      </w:pPr>
      <w:r>
        <w:rPr>
          <w:rFonts w:hint="eastAsia"/>
          <w:lang w:eastAsia="zh-TW"/>
        </w:rPr>
        <w:lastRenderedPageBreak/>
        <w:t>當左右車道線有效旗標皆為FALSE時，SW C</w:t>
      </w:r>
      <w:r>
        <w:rPr>
          <w:lang w:eastAsia="zh-TW"/>
        </w:rPr>
        <w:t>ase</w:t>
      </w:r>
      <w:r>
        <w:rPr>
          <w:rFonts w:hint="eastAsia"/>
          <w:lang w:eastAsia="zh-TW"/>
        </w:rPr>
        <w:t>為4，利用估測之左右車道線資訊相加除以二輸出，作為車道中心線資訊。</w:t>
      </w:r>
    </w:p>
    <w:p w14:paraId="54BA411B" w14:textId="03AEB632" w:rsidR="00AE190B" w:rsidRDefault="00C82835" w:rsidP="00AE190B">
      <w:pPr>
        <w:pStyle w:val="a1"/>
        <w:keepNext/>
        <w:ind w:left="360"/>
        <w:jc w:val="center"/>
      </w:pPr>
      <w:r w:rsidRPr="00C82835">
        <w:drawing>
          <wp:inline distT="0" distB="0" distL="0" distR="0" wp14:anchorId="6090600C" wp14:editId="14278BA3">
            <wp:extent cx="3503980" cy="3967105"/>
            <wp:effectExtent l="0" t="0" r="127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10008" cy="3973929"/>
                    </a:xfrm>
                    <a:prstGeom prst="rect">
                      <a:avLst/>
                    </a:prstGeom>
                  </pic:spPr>
                </pic:pic>
              </a:graphicData>
            </a:graphic>
          </wp:inline>
        </w:drawing>
      </w:r>
    </w:p>
    <w:p w14:paraId="086098AE" w14:textId="32414679" w:rsidR="00AE190B" w:rsidRPr="00C905B1" w:rsidRDefault="00AE190B" w:rsidP="00AE190B">
      <w:pPr>
        <w:pStyle w:val="af3"/>
        <w:ind w:left="360"/>
      </w:pPr>
      <w:r>
        <w:t xml:space="preserve">Figure </w:t>
      </w:r>
      <w:r w:rsidR="00EE6FA4">
        <w:fldChar w:fldCharType="begin"/>
      </w:r>
      <w:r w:rsidR="00EE6FA4">
        <w:instrText xml:space="preserve"> STYLEREF 1 \s </w:instrText>
      </w:r>
      <w:r w:rsidR="00EE6FA4">
        <w:fldChar w:fldCharType="separate"/>
      </w:r>
      <w:r w:rsidR="00EE6FA4">
        <w:rPr>
          <w:noProof/>
        </w:rPr>
        <w:t>3</w:t>
      </w:r>
      <w:r w:rsidR="00EE6FA4">
        <w:fldChar w:fldCharType="end"/>
      </w:r>
      <w:r w:rsidR="00EE6FA4">
        <w:noBreakHyphen/>
      </w:r>
      <w:r w:rsidR="00EE6FA4">
        <w:fldChar w:fldCharType="begin"/>
      </w:r>
      <w:r w:rsidR="00EE6FA4">
        <w:instrText xml:space="preserve"> SEQ Figure \* ARABIC \s 1 </w:instrText>
      </w:r>
      <w:r w:rsidR="00EE6FA4">
        <w:fldChar w:fldCharType="separate"/>
      </w:r>
      <w:r w:rsidR="00EE6FA4">
        <w:rPr>
          <w:noProof/>
        </w:rPr>
        <w:t>11</w:t>
      </w:r>
      <w:r w:rsidR="00EE6FA4">
        <w:fldChar w:fldCharType="end"/>
      </w:r>
      <w:r>
        <w:t xml:space="preserve"> SW Case=4</w:t>
      </w:r>
    </w:p>
    <w:p w14:paraId="7CCE05F4" w14:textId="77777777" w:rsidR="00AE190B" w:rsidRDefault="00AE190B" w:rsidP="00AE190B">
      <w:pPr>
        <w:pStyle w:val="a1"/>
        <w:ind w:left="360"/>
        <w:rPr>
          <w:lang w:eastAsia="zh-TW"/>
        </w:rPr>
      </w:pPr>
    </w:p>
    <w:p w14:paraId="06C74B12" w14:textId="77777777" w:rsidR="00AE190B" w:rsidRPr="00A03D22" w:rsidRDefault="00AE190B" w:rsidP="00AE190B">
      <w:pPr>
        <w:pStyle w:val="a1"/>
        <w:ind w:left="360"/>
        <w:rPr>
          <w:bCs w:val="0"/>
          <w:lang w:eastAsia="zh-TW"/>
        </w:rPr>
      </w:pPr>
      <w:r>
        <w:rPr>
          <w:rFonts w:hint="eastAsia"/>
          <w:lang w:eastAsia="zh-TW"/>
        </w:rPr>
        <w:t>車道中心線距離</w:t>
      </w:r>
      <w:r w:rsidRPr="00C34986">
        <w:rPr>
          <w:rFonts w:hint="eastAsia"/>
          <w:bCs w:val="0"/>
          <w:lang w:eastAsia="zh-TW"/>
        </w:rPr>
        <w:t>算法如下：</w:t>
      </w:r>
    </w:p>
    <w:p w14:paraId="26979488" w14:textId="63FC9C01" w:rsidR="00AE190B" w:rsidRPr="00277D7D" w:rsidRDefault="00AE190B" w:rsidP="00AE190B">
      <w:pPr>
        <w:pStyle w:val="a1"/>
        <w:ind w:left="360"/>
        <w:rPr>
          <w:lang w:eastAsia="zh-TW"/>
        </w:rPr>
      </w:pPr>
      <m:oMathPara>
        <m:oMathParaPr>
          <m:jc m:val="center"/>
        </m:oMathParaPr>
        <m:oMath>
          <m:r>
            <m:rPr>
              <m:sty m:val="p"/>
            </m:rPr>
            <w:rPr>
              <w:rFonts w:ascii="Cambria Math" w:hAnsi="Cambria Math"/>
              <w:lang w:eastAsia="zh-TW"/>
            </w:rPr>
            <m:t>VLIC_</m:t>
          </m:r>
          <m:r>
            <m:rPr>
              <m:sty m:val="p"/>
            </m:rPr>
            <w:rPr>
              <w:rFonts w:ascii="Cambria Math" w:hAnsi="Cambria Math"/>
              <w:lang w:eastAsia="zh-TW"/>
            </w:rPr>
            <m:t>Est</m:t>
          </m:r>
          <m:r>
            <m:rPr>
              <m:sty m:val="p"/>
            </m:rPr>
            <w:rPr>
              <w:rFonts w:ascii="Cambria Math" w:hAnsi="Cambria Math"/>
              <w:lang w:eastAsia="zh-TW"/>
            </w:rPr>
            <m:t>CenterLineC0_m=</m:t>
          </m:r>
          <m:d>
            <m:dPr>
              <m:ctrlPr>
                <w:ins w:id="25" w:author="榮輝 江" w:date="2023-02-08T22:48:00Z">
                  <w:rPr>
                    <w:rFonts w:ascii="Cambria Math" w:hAnsi="Cambria Math"/>
                    <w:lang w:eastAsia="zh-TW"/>
                  </w:rPr>
                </w:ins>
              </m:ctrlPr>
            </m:dPr>
            <m:e>
              <m:r>
                <m:rPr>
                  <m:sty m:val="p"/>
                </m:rPr>
                <w:rPr>
                  <w:rFonts w:ascii="Cambria Math" w:hAnsi="Cambria Math"/>
                  <w:lang w:eastAsia="zh-TW"/>
                </w:rPr>
                <m:t>VLIC_EstLnC0L_m</m:t>
              </m:r>
              <m:r>
                <m:rPr>
                  <m:sty m:val="p"/>
                </m:rPr>
                <w:rPr>
                  <w:rFonts w:ascii="Cambria Math" w:hAnsi="Cambria Math"/>
                  <w:lang w:eastAsia="zh-TW"/>
                </w:rPr>
                <m:t>+V</m:t>
              </m:r>
              <m:r>
                <m:rPr>
                  <m:sty m:val="p"/>
                </m:rPr>
                <w:rPr>
                  <w:rFonts w:ascii="Cambria Math" w:hAnsi="Cambria Math"/>
                  <w:lang w:eastAsia="zh-TW"/>
                </w:rPr>
                <m:t>LIC_EstLn</m:t>
              </m:r>
              <m:r>
                <m:rPr>
                  <m:sty m:val="p"/>
                </m:rPr>
                <w:rPr>
                  <w:rFonts w:ascii="Cambria Math" w:hAnsi="Cambria Math"/>
                  <w:lang w:eastAsia="zh-TW"/>
                </w:rPr>
                <m:t>C0R_m</m:t>
              </m:r>
            </m:e>
          </m:d>
          <m:r>
            <m:rPr>
              <m:sty m:val="p"/>
            </m:rPr>
            <w:rPr>
              <w:rFonts w:ascii="Cambria Math" w:hAnsi="Cambria Math"/>
              <w:lang w:eastAsia="zh-TW"/>
            </w:rPr>
            <m:t>*0.</m:t>
          </m:r>
          <m:r>
            <m:rPr>
              <m:sty m:val="p"/>
            </m:rPr>
            <w:rPr>
              <w:rFonts w:ascii="Cambria Math" w:hAnsi="Cambria Math"/>
              <w:lang w:eastAsia="zh-TW"/>
            </w:rPr>
            <m:t>5</m:t>
          </m:r>
        </m:oMath>
      </m:oMathPara>
    </w:p>
    <w:p w14:paraId="6CF9B305" w14:textId="2A2BEA8B" w:rsidR="00277D7D" w:rsidRPr="00C82835" w:rsidRDefault="00277D7D" w:rsidP="00AE190B">
      <w:pPr>
        <w:pStyle w:val="a1"/>
        <w:ind w:left="360"/>
        <w:rPr>
          <w:rFonts w:hint="eastAsia"/>
          <w:lang w:eastAsia="zh-TW"/>
        </w:rPr>
      </w:pPr>
      <m:oMathPara>
        <m:oMathParaPr>
          <m:jc m:val="center"/>
        </m:oMathParaPr>
        <m:oMath>
          <m:r>
            <m:rPr>
              <m:sty m:val="p"/>
            </m:rPr>
            <w:rPr>
              <w:rFonts w:ascii="Cambria Math" w:hAnsi="Cambria Math"/>
              <w:szCs w:val="24"/>
            </w:rPr>
            <m:t>VLIC_CenterLineC0_m</m:t>
          </m:r>
          <m:r>
            <m:rPr>
              <m:sty m:val="p"/>
            </m:rPr>
            <w:rPr>
              <w:rFonts w:ascii="Cambria Math" w:hAnsi="Cambria Math" w:hint="eastAsia"/>
              <w:szCs w:val="24"/>
              <w:lang w:eastAsia="zh-TW"/>
            </w:rPr>
            <m:t>=</m:t>
          </m:r>
          <m:r>
            <m:rPr>
              <m:sty m:val="p"/>
            </m:rPr>
            <w:rPr>
              <w:rFonts w:ascii="Cambria Math" w:hAnsi="Cambria Math"/>
              <w:lang w:eastAsia="zh-TW"/>
            </w:rPr>
            <m:t>VLIC_EstCenterLineC0_m</m:t>
          </m:r>
        </m:oMath>
      </m:oMathPara>
    </w:p>
    <w:p w14:paraId="2029F894" w14:textId="77777777" w:rsidR="00AE190B" w:rsidRPr="00A03D22" w:rsidRDefault="00AE190B" w:rsidP="00AE190B">
      <w:pPr>
        <w:pStyle w:val="a1"/>
        <w:spacing w:beforeLines="50" w:before="120"/>
        <w:ind w:leftChars="177" w:left="425"/>
        <w:jc w:val="center"/>
        <w:rPr>
          <w:lang w:eastAsia="zh-TW"/>
        </w:rPr>
      </w:pPr>
    </w:p>
    <w:p w14:paraId="05321113" w14:textId="77777777" w:rsidR="00AE190B" w:rsidRPr="00A03D22" w:rsidRDefault="00AE190B" w:rsidP="00AE190B">
      <w:pPr>
        <w:pStyle w:val="a1"/>
        <w:ind w:left="360"/>
        <w:rPr>
          <w:bCs w:val="0"/>
          <w:lang w:eastAsia="zh-TW"/>
        </w:rPr>
      </w:pPr>
      <w:r>
        <w:rPr>
          <w:rFonts w:hint="eastAsia"/>
          <w:lang w:eastAsia="zh-TW"/>
        </w:rPr>
        <w:t>車道中心線斜率</w:t>
      </w:r>
      <w:r w:rsidRPr="00C34986">
        <w:rPr>
          <w:rFonts w:hint="eastAsia"/>
          <w:bCs w:val="0"/>
          <w:lang w:eastAsia="zh-TW"/>
        </w:rPr>
        <w:t>算法如下：</w:t>
      </w:r>
    </w:p>
    <w:p w14:paraId="6CC5A811" w14:textId="0A595B52" w:rsidR="00AE190B" w:rsidRPr="00277D7D" w:rsidRDefault="00AE190B" w:rsidP="00AE190B">
      <w:pPr>
        <w:pStyle w:val="a1"/>
        <w:ind w:left="360"/>
        <w:rPr>
          <w:lang w:eastAsia="zh-TW"/>
        </w:rPr>
      </w:pPr>
      <m:oMathPara>
        <m:oMathParaPr>
          <m:jc m:val="center"/>
        </m:oMathParaPr>
        <m:oMath>
          <m:r>
            <m:rPr>
              <m:sty m:val="p"/>
            </m:rPr>
            <w:rPr>
              <w:rFonts w:ascii="Cambria Math" w:hAnsi="Cambria Math"/>
              <w:lang w:eastAsia="zh-TW"/>
            </w:rPr>
            <m:t>VLIC_</m:t>
          </m:r>
          <m:r>
            <m:rPr>
              <m:sty m:val="p"/>
            </m:rPr>
            <w:rPr>
              <w:rFonts w:ascii="Cambria Math" w:hAnsi="Cambria Math"/>
              <w:lang w:eastAsia="zh-TW"/>
            </w:rPr>
            <m:t>Est</m:t>
          </m:r>
          <m:r>
            <m:rPr>
              <m:sty m:val="p"/>
            </m:rPr>
            <w:rPr>
              <w:rFonts w:ascii="Cambria Math" w:hAnsi="Cambria Math"/>
              <w:lang w:eastAsia="zh-TW"/>
            </w:rPr>
            <m:t>CenterLineC1_rad=</m:t>
          </m:r>
          <m:d>
            <m:dPr>
              <m:ctrlPr>
                <w:ins w:id="26" w:author="榮輝 江" w:date="2023-02-08T22:48:00Z">
                  <w:rPr>
                    <w:rFonts w:ascii="Cambria Math" w:hAnsi="Cambria Math"/>
                    <w:lang w:eastAsia="zh-TW"/>
                  </w:rPr>
                </w:ins>
              </m:ctrlPr>
            </m:dPr>
            <m:e>
              <m:r>
                <m:rPr>
                  <m:sty m:val="p"/>
                </m:rPr>
                <w:rPr>
                  <w:rFonts w:ascii="Cambria Math" w:hAnsi="Cambria Math"/>
                  <w:lang w:eastAsia="zh-TW"/>
                </w:rPr>
                <m:t>V</m:t>
              </m:r>
              <m:r>
                <m:rPr>
                  <m:sty m:val="p"/>
                </m:rPr>
                <w:rPr>
                  <w:rFonts w:ascii="Cambria Math" w:hAnsi="Cambria Math"/>
                  <w:lang w:eastAsia="zh-TW"/>
                </w:rPr>
                <m:t>LIC_EstLn</m:t>
              </m:r>
              <m:r>
                <m:rPr>
                  <m:sty m:val="p"/>
                </m:rPr>
                <w:rPr>
                  <w:rFonts w:ascii="Cambria Math" w:hAnsi="Cambria Math"/>
                  <w:lang w:eastAsia="zh-TW"/>
                </w:rPr>
                <m:t>C1L_rad+V</m:t>
              </m:r>
              <m:r>
                <m:rPr>
                  <m:sty m:val="p"/>
                </m:rPr>
                <w:rPr>
                  <w:rFonts w:ascii="Cambria Math" w:hAnsi="Cambria Math"/>
                  <w:lang w:eastAsia="zh-TW"/>
                </w:rPr>
                <m:t>LIC_EstLn</m:t>
              </m:r>
              <m:r>
                <m:rPr>
                  <m:sty m:val="p"/>
                </m:rPr>
                <w:rPr>
                  <w:rFonts w:ascii="Cambria Math" w:hAnsi="Cambria Math"/>
                  <w:lang w:eastAsia="zh-TW"/>
                </w:rPr>
                <m:t>C1R_rad</m:t>
              </m:r>
            </m:e>
          </m:d>
          <m:r>
            <m:rPr>
              <m:sty m:val="p"/>
            </m:rPr>
            <w:rPr>
              <w:rFonts w:ascii="Cambria Math" w:hAnsi="Cambria Math"/>
              <w:lang w:eastAsia="zh-TW"/>
            </w:rPr>
            <m:t>*0.</m:t>
          </m:r>
          <m:r>
            <m:rPr>
              <m:sty m:val="p"/>
            </m:rPr>
            <w:rPr>
              <w:rFonts w:ascii="Cambria Math" w:hAnsi="Cambria Math"/>
              <w:lang w:eastAsia="zh-TW"/>
            </w:rPr>
            <m:t>5</m:t>
          </m:r>
        </m:oMath>
      </m:oMathPara>
    </w:p>
    <w:p w14:paraId="21110320" w14:textId="328CF381" w:rsidR="00277D7D" w:rsidRPr="00C82835" w:rsidRDefault="00277D7D" w:rsidP="00AE190B">
      <w:pPr>
        <w:pStyle w:val="a1"/>
        <w:ind w:left="360"/>
        <w:rPr>
          <w:rFonts w:hint="eastAsia"/>
          <w:lang w:eastAsia="zh-TW"/>
        </w:rPr>
      </w:pPr>
      <m:oMathPara>
        <m:oMathParaPr>
          <m:jc m:val="center"/>
        </m:oMathParaPr>
        <m:oMath>
          <m:r>
            <w:rPr>
              <w:rFonts w:ascii="Cambria Math" w:hAnsi="Cambria Math"/>
              <w:lang w:eastAsia="zh-TW"/>
            </w:rPr>
            <m:t>V</m:t>
          </m:r>
          <m:r>
            <m:rPr>
              <m:sty m:val="p"/>
            </m:rPr>
            <w:rPr>
              <w:rFonts w:ascii="Cambria Math" w:hAnsi="Cambria Math"/>
              <w:lang w:eastAsia="zh-TW"/>
            </w:rPr>
            <m:t>LIC_CenterLineC1_rad</m:t>
          </m:r>
          <m:r>
            <m:rPr>
              <m:sty m:val="p"/>
            </m:rPr>
            <w:rPr>
              <w:rFonts w:ascii="Cambria Math" w:hAnsi="Cambria Math"/>
              <w:lang w:eastAsia="zh-TW"/>
            </w:rPr>
            <m:t>=</m:t>
          </m:r>
          <m:r>
            <m:rPr>
              <m:sty m:val="p"/>
            </m:rPr>
            <w:rPr>
              <w:rFonts w:ascii="Cambria Math" w:hAnsi="Cambria Math"/>
              <w:lang w:eastAsia="zh-TW"/>
            </w:rPr>
            <m:t>VLIC_EstCenterLineC1_rad</m:t>
          </m:r>
        </m:oMath>
      </m:oMathPara>
    </w:p>
    <w:p w14:paraId="75CD8DC8" w14:textId="77777777" w:rsidR="00AE190B" w:rsidRPr="00A03D22" w:rsidRDefault="00AE190B" w:rsidP="00AE190B">
      <w:pPr>
        <w:pStyle w:val="a1"/>
        <w:spacing w:beforeLines="50" w:before="120"/>
        <w:ind w:leftChars="177" w:left="425"/>
        <w:jc w:val="center"/>
        <w:rPr>
          <w:lang w:eastAsia="zh-TW"/>
        </w:rPr>
      </w:pPr>
    </w:p>
    <w:p w14:paraId="69C52A5D" w14:textId="77777777" w:rsidR="00AE190B" w:rsidRPr="00A03D22" w:rsidRDefault="00AE190B" w:rsidP="00AE190B">
      <w:pPr>
        <w:pStyle w:val="a1"/>
        <w:ind w:left="360"/>
        <w:rPr>
          <w:bCs w:val="0"/>
          <w:lang w:eastAsia="zh-TW"/>
        </w:rPr>
      </w:pPr>
      <w:r>
        <w:rPr>
          <w:rFonts w:hint="eastAsia"/>
          <w:lang w:eastAsia="zh-TW"/>
        </w:rPr>
        <w:t>車道中心線曲率車道</w:t>
      </w:r>
      <w:r w:rsidRPr="00C34986">
        <w:rPr>
          <w:rFonts w:hint="eastAsia"/>
          <w:bCs w:val="0"/>
          <w:lang w:eastAsia="zh-TW"/>
        </w:rPr>
        <w:t>算法如下：</w:t>
      </w:r>
    </w:p>
    <w:p w14:paraId="4BF7239A" w14:textId="23AEF836" w:rsidR="00AE190B" w:rsidRPr="00277D7D" w:rsidRDefault="00AE190B" w:rsidP="00AE190B">
      <w:pPr>
        <w:pStyle w:val="a1"/>
        <w:ind w:left="360"/>
        <w:rPr>
          <w:lang w:eastAsia="zh-TW"/>
        </w:rPr>
      </w:pPr>
      <m:oMathPara>
        <m:oMathParaPr>
          <m:jc m:val="center"/>
        </m:oMathParaPr>
        <m:oMath>
          <m:r>
            <m:rPr>
              <m:sty m:val="p"/>
            </m:rPr>
            <w:rPr>
              <w:rFonts w:ascii="Cambria Math" w:hAnsi="Cambria Math"/>
              <w:lang w:eastAsia="zh-TW"/>
            </w:rPr>
            <m:t>VLIC_</m:t>
          </m:r>
          <m:r>
            <m:rPr>
              <m:sty m:val="p"/>
            </m:rPr>
            <w:rPr>
              <w:rFonts w:ascii="Cambria Math" w:hAnsi="Cambria Math"/>
              <w:lang w:eastAsia="zh-TW"/>
            </w:rPr>
            <m:t>Est</m:t>
          </m:r>
          <m:r>
            <m:rPr>
              <m:sty m:val="p"/>
            </m:rPr>
            <w:rPr>
              <w:rFonts w:ascii="Cambria Math" w:hAnsi="Cambria Math"/>
              <w:szCs w:val="24"/>
            </w:rPr>
            <m:t>CenterLineC2</m:t>
          </m:r>
          <m:r>
            <m:rPr>
              <m:sty m:val="p"/>
            </m:rPr>
            <w:rPr>
              <w:rFonts w:ascii="Cambria Math" w:hAnsi="Cambria Math"/>
              <w:lang w:eastAsia="zh-TW"/>
            </w:rPr>
            <m:t>_</m:t>
          </m:r>
          <m:r>
            <m:rPr>
              <m:sty m:val="p"/>
            </m:rPr>
            <w:rPr>
              <w:rFonts w:ascii="Cambria Math" w:hAnsi="Cambria Math"/>
              <w:lang w:eastAsia="zh-TW"/>
            </w:rPr>
            <m:t>1pm</m:t>
          </m:r>
          <m:r>
            <m:rPr>
              <m:sty m:val="p"/>
            </m:rPr>
            <w:rPr>
              <w:rFonts w:ascii="Cambria Math" w:hAnsi="Cambria Math"/>
              <w:lang w:eastAsia="zh-TW"/>
            </w:rPr>
            <m:t>=</m:t>
          </m:r>
          <m:d>
            <m:dPr>
              <m:ctrlPr>
                <w:ins w:id="27" w:author="榮輝 江" w:date="2023-02-08T22:48:00Z">
                  <w:rPr>
                    <w:rFonts w:ascii="Cambria Math" w:hAnsi="Cambria Math"/>
                    <w:lang w:eastAsia="zh-TW"/>
                  </w:rPr>
                </w:ins>
              </m:ctrlPr>
            </m:dPr>
            <m:e>
              <m:r>
                <m:rPr>
                  <m:sty m:val="p"/>
                </m:rPr>
                <w:rPr>
                  <w:rFonts w:ascii="Cambria Math" w:hAnsi="Cambria Math"/>
                  <w:lang w:eastAsia="zh-TW"/>
                </w:rPr>
                <m:t>V</m:t>
              </m:r>
              <m:r>
                <m:rPr>
                  <m:sty m:val="p"/>
                </m:rPr>
                <w:rPr>
                  <w:rFonts w:ascii="Cambria Math" w:hAnsi="Cambria Math"/>
                  <w:lang w:eastAsia="zh-TW"/>
                </w:rPr>
                <m:t>LIC_EstLn</m:t>
              </m:r>
              <m:r>
                <m:rPr>
                  <m:sty m:val="p"/>
                </m:rPr>
                <w:rPr>
                  <w:rFonts w:ascii="Cambria Math" w:hAnsi="Cambria Math"/>
                  <w:lang w:eastAsia="zh-TW"/>
                </w:rPr>
                <m:t>C2L_</m:t>
              </m:r>
              <m:r>
                <m:rPr>
                  <m:sty m:val="p"/>
                </m:rPr>
                <w:rPr>
                  <w:rFonts w:ascii="Cambria Math" w:hAnsi="Cambria Math"/>
                  <w:lang w:eastAsia="zh-TW"/>
                </w:rPr>
                <m:t>pm</m:t>
              </m:r>
              <m:r>
                <m:rPr>
                  <m:sty m:val="p"/>
                </m:rPr>
                <w:rPr>
                  <w:rFonts w:ascii="Cambria Math" w:hAnsi="Cambria Math"/>
                  <w:lang w:eastAsia="zh-TW"/>
                </w:rPr>
                <m:t>+V</m:t>
              </m:r>
              <m:r>
                <m:rPr>
                  <m:sty m:val="p"/>
                </m:rPr>
                <w:rPr>
                  <w:rFonts w:ascii="Cambria Math" w:hAnsi="Cambria Math"/>
                  <w:lang w:eastAsia="zh-TW"/>
                </w:rPr>
                <m:t>LIC_EstLn</m:t>
              </m:r>
              <m:r>
                <m:rPr>
                  <m:sty m:val="p"/>
                </m:rPr>
                <w:rPr>
                  <w:rFonts w:ascii="Cambria Math" w:hAnsi="Cambria Math"/>
                  <w:lang w:eastAsia="zh-TW"/>
                </w:rPr>
                <m:t>C2R_</m:t>
              </m:r>
              <m:r>
                <m:rPr>
                  <m:sty m:val="p"/>
                </m:rPr>
                <w:rPr>
                  <w:rFonts w:ascii="Cambria Math" w:hAnsi="Cambria Math"/>
                  <w:lang w:eastAsia="zh-TW"/>
                </w:rPr>
                <m:t>pm</m:t>
              </m:r>
            </m:e>
          </m:d>
          <m:r>
            <m:rPr>
              <m:sty m:val="p"/>
            </m:rPr>
            <w:rPr>
              <w:rFonts w:ascii="Cambria Math" w:hAnsi="Cambria Math"/>
              <w:lang w:eastAsia="zh-TW"/>
            </w:rPr>
            <m:t>*0.</m:t>
          </m:r>
          <m:r>
            <m:rPr>
              <m:sty m:val="p"/>
            </m:rPr>
            <w:rPr>
              <w:rFonts w:ascii="Cambria Math" w:hAnsi="Cambria Math"/>
              <w:lang w:eastAsia="zh-TW"/>
            </w:rPr>
            <m:t>5</m:t>
          </m:r>
        </m:oMath>
      </m:oMathPara>
    </w:p>
    <w:p w14:paraId="0A74EEB6" w14:textId="68A8FBE6" w:rsidR="00277D7D" w:rsidRPr="00C82835" w:rsidRDefault="00277D7D" w:rsidP="00AE190B">
      <w:pPr>
        <w:pStyle w:val="a1"/>
        <w:ind w:left="360"/>
        <w:rPr>
          <w:rFonts w:hint="eastAsia"/>
          <w:lang w:eastAsia="zh-TW"/>
        </w:rPr>
      </w:pPr>
      <m:oMathPara>
        <m:oMathParaPr>
          <m:jc m:val="center"/>
        </m:oMathParaPr>
        <m:oMath>
          <m:r>
            <m:rPr>
              <m:sty m:val="p"/>
            </m:rPr>
            <w:rPr>
              <w:rFonts w:ascii="Cambria Math" w:hAnsi="Cambria Math"/>
              <w:szCs w:val="24"/>
            </w:rPr>
            <m:t>VLIC_CenterLineC2_1pm</m:t>
          </m:r>
          <m:r>
            <m:rPr>
              <m:sty m:val="p"/>
            </m:rPr>
            <w:rPr>
              <w:rFonts w:ascii="Cambria Math" w:hAnsi="Cambria Math"/>
              <w:szCs w:val="24"/>
            </w:rPr>
            <m:t>=</m:t>
          </m:r>
          <m:r>
            <m:rPr>
              <m:sty m:val="p"/>
            </m:rPr>
            <w:rPr>
              <w:rFonts w:ascii="Cambria Math" w:hAnsi="Cambria Math"/>
              <w:lang w:eastAsia="zh-TW"/>
            </w:rPr>
            <m:t>VLIC_Est</m:t>
          </m:r>
          <m:r>
            <m:rPr>
              <m:sty m:val="p"/>
            </m:rPr>
            <w:rPr>
              <w:rFonts w:ascii="Cambria Math" w:hAnsi="Cambria Math"/>
              <w:szCs w:val="24"/>
            </w:rPr>
            <m:t>CenterLineC2</m:t>
          </m:r>
          <m:r>
            <m:rPr>
              <m:sty m:val="p"/>
            </m:rPr>
            <w:rPr>
              <w:rFonts w:ascii="Cambria Math" w:hAnsi="Cambria Math"/>
              <w:lang w:eastAsia="zh-TW"/>
            </w:rPr>
            <m:t>_1pm</m:t>
          </m:r>
        </m:oMath>
      </m:oMathPara>
    </w:p>
    <w:p w14:paraId="631DA169" w14:textId="77777777" w:rsidR="00AE190B" w:rsidRPr="00A03D22" w:rsidRDefault="00AE190B" w:rsidP="00AE190B">
      <w:pPr>
        <w:pStyle w:val="a1"/>
        <w:spacing w:beforeLines="50" w:before="120"/>
        <w:ind w:leftChars="177" w:left="425"/>
        <w:jc w:val="center"/>
        <w:rPr>
          <w:lang w:eastAsia="zh-TW"/>
        </w:rPr>
      </w:pPr>
    </w:p>
    <w:p w14:paraId="02C62A84" w14:textId="77777777" w:rsidR="00AE190B" w:rsidRPr="00A03D22" w:rsidRDefault="00AE190B" w:rsidP="00AE190B">
      <w:pPr>
        <w:pStyle w:val="a1"/>
        <w:ind w:left="360"/>
        <w:rPr>
          <w:lang w:eastAsia="zh-TW"/>
        </w:rPr>
      </w:pPr>
      <w:r>
        <w:rPr>
          <w:rFonts w:hint="eastAsia"/>
          <w:lang w:eastAsia="zh-TW"/>
        </w:rPr>
        <w:t>車道中心線曲率變化率</w:t>
      </w:r>
      <w:r w:rsidRPr="00C34986">
        <w:rPr>
          <w:rFonts w:hint="eastAsia"/>
          <w:bCs w:val="0"/>
          <w:lang w:eastAsia="zh-TW"/>
        </w:rPr>
        <w:t>算法如下：</w:t>
      </w:r>
    </w:p>
    <w:p w14:paraId="0759B69D" w14:textId="4E5A83A9" w:rsidR="00AE190B" w:rsidRPr="00277D7D" w:rsidRDefault="00AE190B" w:rsidP="00AE190B">
      <w:pPr>
        <w:pStyle w:val="a1"/>
        <w:ind w:left="360"/>
        <w:rPr>
          <w:lang w:eastAsia="zh-TW"/>
        </w:rPr>
      </w:pPr>
      <m:oMathPara>
        <m:oMathParaPr>
          <m:jc m:val="center"/>
        </m:oMathParaPr>
        <m:oMath>
          <m:r>
            <m:rPr>
              <m:sty m:val="p"/>
            </m:rPr>
            <w:rPr>
              <w:rFonts w:ascii="Cambria Math" w:hAnsi="Cambria Math"/>
              <w:lang w:eastAsia="zh-TW"/>
            </w:rPr>
            <m:t>VLIC_</m:t>
          </m:r>
          <m:r>
            <m:rPr>
              <m:sty m:val="p"/>
            </m:rPr>
            <w:rPr>
              <w:rFonts w:ascii="Cambria Math" w:hAnsi="Cambria Math"/>
              <w:lang w:eastAsia="zh-TW"/>
            </w:rPr>
            <m:t>Est</m:t>
          </m:r>
          <m:r>
            <m:rPr>
              <m:sty m:val="p"/>
            </m:rPr>
            <w:rPr>
              <w:rFonts w:ascii="Cambria Math" w:hAnsi="Cambria Math"/>
              <w:szCs w:val="24"/>
            </w:rPr>
            <m:t>CenterLineC3</m:t>
          </m:r>
          <m:r>
            <m:rPr>
              <m:sty m:val="p"/>
            </m:rPr>
            <w:rPr>
              <w:rFonts w:ascii="Cambria Math" w:hAnsi="Cambria Math"/>
              <w:lang w:eastAsia="zh-TW"/>
            </w:rPr>
            <m:t>_</m:t>
          </m:r>
          <m:r>
            <m:rPr>
              <m:sty m:val="p"/>
            </m:rPr>
            <w:rPr>
              <w:rFonts w:ascii="Cambria Math" w:hAnsi="Cambria Math"/>
              <w:lang w:eastAsia="zh-TW"/>
            </w:rPr>
            <m:t>1pmm</m:t>
          </m:r>
          <m:r>
            <m:rPr>
              <m:sty m:val="p"/>
            </m:rPr>
            <w:rPr>
              <w:rFonts w:ascii="Cambria Math" w:hAnsi="Cambria Math"/>
              <w:lang w:eastAsia="zh-TW"/>
            </w:rPr>
            <m:t>=</m:t>
          </m:r>
          <m:d>
            <m:dPr>
              <m:ctrlPr>
                <w:ins w:id="28" w:author="榮輝 江" w:date="2023-02-08T22:48:00Z">
                  <w:rPr>
                    <w:rFonts w:ascii="Cambria Math" w:hAnsi="Cambria Math"/>
                    <w:lang w:eastAsia="zh-TW"/>
                  </w:rPr>
                </w:ins>
              </m:ctrlPr>
            </m:dPr>
            <m:e>
              <m:r>
                <m:rPr>
                  <m:sty m:val="p"/>
                </m:rPr>
                <w:rPr>
                  <w:rFonts w:ascii="Cambria Math" w:hAnsi="Cambria Math"/>
                  <w:lang w:eastAsia="zh-TW"/>
                </w:rPr>
                <m:t>V</m:t>
              </m:r>
              <m:r>
                <m:rPr>
                  <m:sty m:val="p"/>
                </m:rPr>
                <w:rPr>
                  <w:rFonts w:ascii="Cambria Math" w:hAnsi="Cambria Math"/>
                  <w:lang w:eastAsia="zh-TW"/>
                </w:rPr>
                <m:t>LIC_EstLn</m:t>
              </m:r>
              <m:r>
                <m:rPr>
                  <m:sty m:val="p"/>
                </m:rPr>
                <w:rPr>
                  <w:rFonts w:ascii="Cambria Math" w:hAnsi="Cambria Math"/>
                  <w:lang w:eastAsia="zh-TW"/>
                </w:rPr>
                <m:t>C3L_</m:t>
              </m:r>
              <m:r>
                <m:rPr>
                  <m:sty m:val="p"/>
                </m:rPr>
                <w:rPr>
                  <w:rFonts w:ascii="Cambria Math" w:hAnsi="Cambria Math"/>
                  <w:lang w:eastAsia="zh-TW"/>
                </w:rPr>
                <m:t>pmm</m:t>
              </m:r>
              <m:r>
                <m:rPr>
                  <m:sty m:val="p"/>
                </m:rPr>
                <w:rPr>
                  <w:rFonts w:ascii="Cambria Math" w:hAnsi="Cambria Math"/>
                  <w:lang w:eastAsia="zh-TW"/>
                </w:rPr>
                <m:t>+V</m:t>
              </m:r>
              <m:r>
                <m:rPr>
                  <m:sty m:val="p"/>
                </m:rPr>
                <w:rPr>
                  <w:rFonts w:ascii="Cambria Math" w:hAnsi="Cambria Math"/>
                  <w:lang w:eastAsia="zh-TW"/>
                </w:rPr>
                <m:t>LIC_EstLn</m:t>
              </m:r>
              <m:r>
                <m:rPr>
                  <m:sty m:val="p"/>
                </m:rPr>
                <w:rPr>
                  <w:rFonts w:ascii="Cambria Math" w:hAnsi="Cambria Math"/>
                  <w:lang w:eastAsia="zh-TW"/>
                </w:rPr>
                <m:t>C3R_</m:t>
              </m:r>
              <m:r>
                <m:rPr>
                  <m:sty m:val="p"/>
                </m:rPr>
                <w:rPr>
                  <w:rFonts w:ascii="Cambria Math" w:hAnsi="Cambria Math"/>
                  <w:lang w:eastAsia="zh-TW"/>
                </w:rPr>
                <m:t>pmm</m:t>
              </m:r>
            </m:e>
          </m:d>
          <m:r>
            <m:rPr>
              <m:sty m:val="p"/>
            </m:rPr>
            <w:rPr>
              <w:rFonts w:ascii="Cambria Math" w:hAnsi="Cambria Math"/>
              <w:lang w:eastAsia="zh-TW"/>
            </w:rPr>
            <m:t>*0.</m:t>
          </m:r>
          <m:r>
            <m:rPr>
              <m:sty m:val="p"/>
            </m:rPr>
            <w:rPr>
              <w:rFonts w:ascii="Cambria Math" w:hAnsi="Cambria Math"/>
              <w:lang w:eastAsia="zh-TW"/>
            </w:rPr>
            <m:t>5</m:t>
          </m:r>
        </m:oMath>
      </m:oMathPara>
    </w:p>
    <w:p w14:paraId="0179BF84" w14:textId="70EE5A9F" w:rsidR="00277D7D" w:rsidRPr="00C82835" w:rsidRDefault="00277D7D" w:rsidP="00AE190B">
      <w:pPr>
        <w:pStyle w:val="a1"/>
        <w:ind w:left="360"/>
        <w:rPr>
          <w:rFonts w:hint="eastAsia"/>
          <w:lang w:eastAsia="zh-TW"/>
        </w:rPr>
      </w:pPr>
      <m:oMathPara>
        <m:oMathParaPr>
          <m:jc m:val="center"/>
        </m:oMathParaPr>
        <m:oMath>
          <m:r>
            <m:rPr>
              <m:sty m:val="p"/>
            </m:rPr>
            <w:rPr>
              <w:rFonts w:ascii="Cambria Math" w:hAnsi="Cambria Math"/>
              <w:szCs w:val="24"/>
            </w:rPr>
            <m:t>VLIC_CenterLineC</m:t>
          </m:r>
          <m:r>
            <m:rPr>
              <m:sty m:val="p"/>
            </m:rPr>
            <w:rPr>
              <w:rFonts w:ascii="Cambria Math" w:hAnsi="Cambria Math"/>
              <w:szCs w:val="24"/>
            </w:rPr>
            <m:t>3</m:t>
          </m:r>
          <m:r>
            <m:rPr>
              <m:sty m:val="p"/>
            </m:rPr>
            <w:rPr>
              <w:rFonts w:ascii="Cambria Math" w:hAnsi="Cambria Math"/>
              <w:szCs w:val="24"/>
            </w:rPr>
            <m:t>_1pm</m:t>
          </m:r>
          <m:r>
            <m:rPr>
              <m:sty m:val="p"/>
            </m:rPr>
            <w:rPr>
              <w:rFonts w:ascii="Cambria Math" w:hAnsi="Cambria Math"/>
              <w:szCs w:val="24"/>
            </w:rPr>
            <m:t>m=</m:t>
          </m:r>
          <m:r>
            <m:rPr>
              <m:sty m:val="p"/>
            </m:rPr>
            <w:rPr>
              <w:rFonts w:ascii="Cambria Math" w:hAnsi="Cambria Math"/>
              <w:lang w:eastAsia="zh-TW"/>
            </w:rPr>
            <m:t>VLIC_Est</m:t>
          </m:r>
          <m:r>
            <m:rPr>
              <m:sty m:val="p"/>
            </m:rPr>
            <w:rPr>
              <w:rFonts w:ascii="Cambria Math" w:hAnsi="Cambria Math"/>
              <w:szCs w:val="24"/>
            </w:rPr>
            <m:t>CenterLineC3</m:t>
          </m:r>
          <m:r>
            <m:rPr>
              <m:sty m:val="p"/>
            </m:rPr>
            <w:rPr>
              <w:rFonts w:ascii="Cambria Math" w:hAnsi="Cambria Math"/>
              <w:lang w:eastAsia="zh-TW"/>
            </w:rPr>
            <m:t>_1pmm</m:t>
          </m:r>
        </m:oMath>
      </m:oMathPara>
    </w:p>
    <w:p w14:paraId="4F615610" w14:textId="77777777" w:rsidR="009A71B8" w:rsidRPr="009A71B8" w:rsidRDefault="009A71B8" w:rsidP="009A71B8">
      <w:pPr>
        <w:pStyle w:val="a1"/>
        <w:rPr>
          <w:lang w:eastAsia="zh-TW"/>
        </w:rPr>
      </w:pPr>
    </w:p>
    <w:p w14:paraId="242EF130" w14:textId="7D7CA6E8" w:rsidR="00AE190B" w:rsidRPr="00466FA6" w:rsidRDefault="00AE190B" w:rsidP="00AE190B">
      <w:pPr>
        <w:pStyle w:val="3"/>
      </w:pPr>
      <w:bookmarkStart w:id="29" w:name="_Toc114602535"/>
      <w:r w:rsidRPr="00466FA6">
        <w:rPr>
          <w:rFonts w:hint="eastAsia"/>
        </w:rPr>
        <w:lastRenderedPageBreak/>
        <w:t>LIC</w:t>
      </w:r>
      <w:r w:rsidRPr="00466FA6">
        <w:t>_SRDS_01_00</w:t>
      </w:r>
      <w:r w:rsidR="00D36BA2">
        <w:t>5</w:t>
      </w:r>
      <w:r w:rsidRPr="00466FA6">
        <w:tab/>
      </w:r>
      <w:r w:rsidRPr="00466FA6">
        <w:rPr>
          <w:rFonts w:hint="eastAsia"/>
        </w:rPr>
        <w:t>左車道線資訊解析</w:t>
      </w:r>
      <w:bookmarkEnd w:id="29"/>
    </w:p>
    <w:p w14:paraId="37E7789F" w14:textId="77777777" w:rsidR="00AE190B" w:rsidRDefault="00AE190B" w:rsidP="00AE190B">
      <w:pPr>
        <w:pStyle w:val="a1"/>
        <w:rPr>
          <w:lang w:eastAsia="zh-TW"/>
        </w:rPr>
      </w:pPr>
      <w:r w:rsidRPr="0029236E">
        <w:rPr>
          <w:rFonts w:hint="eastAsia"/>
          <w:lang w:eastAsia="zh-TW"/>
        </w:rPr>
        <w:t>依據左車道</w:t>
      </w:r>
      <w:r>
        <w:rPr>
          <w:rFonts w:hint="eastAsia"/>
          <w:lang w:eastAsia="zh-TW"/>
        </w:rPr>
        <w:t>有效訊號進行判斷，</w:t>
      </w:r>
      <w:r w:rsidRPr="0029236E">
        <w:rPr>
          <w:rFonts w:hint="eastAsia"/>
          <w:lang w:eastAsia="zh-TW"/>
        </w:rPr>
        <w:t>輸出</w:t>
      </w:r>
      <w:r>
        <w:rPr>
          <w:rFonts w:hint="eastAsia"/>
          <w:lang w:eastAsia="zh-TW"/>
        </w:rPr>
        <w:t>從相機模組所獲得的左車道線資訊或估測的左車道線資訊。</w:t>
      </w:r>
    </w:p>
    <w:p w14:paraId="460B341B" w14:textId="77777777" w:rsidR="00AE190B" w:rsidRPr="0040057F" w:rsidRDefault="00AE190B" w:rsidP="00AE190B">
      <w:pPr>
        <w:pStyle w:val="a1"/>
        <w:rPr>
          <w:lang w:eastAsia="zh-TW"/>
        </w:rPr>
      </w:pPr>
    </w:p>
    <w:p w14:paraId="36DAC4C7" w14:textId="7F41FC37" w:rsidR="00AE190B" w:rsidRDefault="00FA10D8" w:rsidP="00AE190B">
      <w:pPr>
        <w:pStyle w:val="a1"/>
        <w:keepNext/>
        <w:jc w:val="center"/>
      </w:pPr>
      <w:r w:rsidRPr="00FA10D8">
        <w:rPr>
          <w:noProof/>
        </w:rPr>
        <w:drawing>
          <wp:inline distT="0" distB="0" distL="0" distR="0" wp14:anchorId="2175C683" wp14:editId="796BD5CB">
            <wp:extent cx="4564920" cy="3560912"/>
            <wp:effectExtent l="0" t="0" r="7620" b="190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2352" cy="3574510"/>
                    </a:xfrm>
                    <a:prstGeom prst="rect">
                      <a:avLst/>
                    </a:prstGeom>
                  </pic:spPr>
                </pic:pic>
              </a:graphicData>
            </a:graphic>
          </wp:inline>
        </w:drawing>
      </w:r>
    </w:p>
    <w:p w14:paraId="01BBDF63" w14:textId="14A94570" w:rsidR="00AE190B" w:rsidRDefault="00AE190B" w:rsidP="00AE190B">
      <w:pPr>
        <w:pStyle w:val="af3"/>
        <w:rPr>
          <w:lang w:eastAsia="zh-TW"/>
        </w:rPr>
      </w:pPr>
      <w:r>
        <w:rPr>
          <w:lang w:eastAsia="zh-TW"/>
        </w:rPr>
        <w:t xml:space="preserve">Figure </w:t>
      </w:r>
      <w:r w:rsidR="00EE6FA4">
        <w:rPr>
          <w:lang w:eastAsia="zh-TW"/>
        </w:rPr>
        <w:fldChar w:fldCharType="begin"/>
      </w:r>
      <w:r w:rsidR="00EE6FA4">
        <w:rPr>
          <w:lang w:eastAsia="zh-TW"/>
        </w:rPr>
        <w:instrText xml:space="preserve"> STYLEREF 1 \s </w:instrText>
      </w:r>
      <w:r w:rsidR="00EE6FA4">
        <w:rPr>
          <w:lang w:eastAsia="zh-TW"/>
        </w:rPr>
        <w:fldChar w:fldCharType="separate"/>
      </w:r>
      <w:r w:rsidR="00EE6FA4">
        <w:rPr>
          <w:noProof/>
          <w:lang w:eastAsia="zh-TW"/>
        </w:rPr>
        <w:t>3</w:t>
      </w:r>
      <w:r w:rsidR="00EE6FA4">
        <w:rPr>
          <w:lang w:eastAsia="zh-TW"/>
        </w:rPr>
        <w:fldChar w:fldCharType="end"/>
      </w:r>
      <w:r w:rsidR="00EE6FA4">
        <w:rPr>
          <w:lang w:eastAsia="zh-TW"/>
        </w:rPr>
        <w:noBreakHyphen/>
      </w:r>
      <w:r w:rsidR="00EE6FA4">
        <w:rPr>
          <w:lang w:eastAsia="zh-TW"/>
        </w:rPr>
        <w:fldChar w:fldCharType="begin"/>
      </w:r>
      <w:r w:rsidR="00EE6FA4">
        <w:rPr>
          <w:lang w:eastAsia="zh-TW"/>
        </w:rPr>
        <w:instrText xml:space="preserve"> SEQ Figure \* ARABIC \s 1 </w:instrText>
      </w:r>
      <w:r w:rsidR="00EE6FA4">
        <w:rPr>
          <w:lang w:eastAsia="zh-TW"/>
        </w:rPr>
        <w:fldChar w:fldCharType="separate"/>
      </w:r>
      <w:r w:rsidR="00EE6FA4">
        <w:rPr>
          <w:noProof/>
          <w:lang w:eastAsia="zh-TW"/>
        </w:rPr>
        <w:t>12</w:t>
      </w:r>
      <w:r w:rsidR="00EE6FA4">
        <w:rPr>
          <w:lang w:eastAsia="zh-TW"/>
        </w:rPr>
        <w:fldChar w:fldCharType="end"/>
      </w:r>
      <w:r>
        <w:rPr>
          <w:lang w:eastAsia="zh-TW"/>
        </w:rPr>
        <w:t xml:space="preserve"> </w:t>
      </w:r>
      <w:r w:rsidRPr="00DF3DFB">
        <w:rPr>
          <w:rFonts w:hint="eastAsia"/>
          <w:lang w:eastAsia="zh-TW"/>
        </w:rPr>
        <w:t>左車道線資訊</w:t>
      </w:r>
    </w:p>
    <w:p w14:paraId="1F758B52" w14:textId="77777777" w:rsidR="00AE190B" w:rsidRPr="00D10BD0" w:rsidRDefault="00AE190B" w:rsidP="00AE190B">
      <w:pPr>
        <w:pStyle w:val="a1"/>
        <w:rPr>
          <w:lang w:eastAsia="zh-TW"/>
        </w:rPr>
      </w:pPr>
    </w:p>
    <w:p w14:paraId="7B6E7EA9" w14:textId="5FFC46BA" w:rsidR="00AE190B" w:rsidRDefault="00AE190B" w:rsidP="00AE190B">
      <w:pPr>
        <w:pStyle w:val="a1"/>
        <w:rPr>
          <w:lang w:eastAsia="zh-TW"/>
        </w:rPr>
      </w:pPr>
      <w:r>
        <w:rPr>
          <w:rFonts w:hint="eastAsia"/>
          <w:lang w:eastAsia="zh-TW"/>
        </w:rPr>
        <w:t>當左車道有效</w:t>
      </w:r>
      <w:r w:rsidR="00C54359">
        <w:rPr>
          <w:rFonts w:hint="eastAsia"/>
          <w:lang w:eastAsia="zh-TW"/>
        </w:rPr>
        <w:t>旗標</w:t>
      </w:r>
      <w:r>
        <w:rPr>
          <w:rFonts w:hint="eastAsia"/>
          <w:lang w:eastAsia="zh-TW"/>
        </w:rPr>
        <w:t>為TRUE時，</w:t>
      </w:r>
      <w:r w:rsidRPr="0029236E">
        <w:rPr>
          <w:rFonts w:hint="eastAsia"/>
          <w:lang w:eastAsia="zh-TW"/>
        </w:rPr>
        <w:t>輸出</w:t>
      </w:r>
      <w:r>
        <w:rPr>
          <w:rFonts w:hint="eastAsia"/>
          <w:lang w:eastAsia="zh-TW"/>
        </w:rPr>
        <w:t>從相機模組所獲得的左車道線資訊，當左車道有效資訊為FALSE時，</w:t>
      </w:r>
      <w:r w:rsidRPr="0029236E">
        <w:rPr>
          <w:rFonts w:hint="eastAsia"/>
          <w:lang w:eastAsia="zh-TW"/>
        </w:rPr>
        <w:t>輸出</w:t>
      </w:r>
      <w:r>
        <w:rPr>
          <w:rFonts w:hint="eastAsia"/>
          <w:lang w:eastAsia="zh-TW"/>
        </w:rPr>
        <w:t>估測的左車道線資訊。</w:t>
      </w:r>
    </w:p>
    <w:p w14:paraId="58FE213D" w14:textId="77777777" w:rsidR="00AE190B" w:rsidRPr="0040057F" w:rsidRDefault="00AE190B" w:rsidP="00AE190B">
      <w:pPr>
        <w:pStyle w:val="a1"/>
        <w:rPr>
          <w:lang w:eastAsia="zh-TW"/>
        </w:rPr>
      </w:pPr>
    </w:p>
    <w:p w14:paraId="284E0724" w14:textId="3778CB0D" w:rsidR="00AE190B" w:rsidRDefault="003F2EDB" w:rsidP="00AE190B">
      <w:pPr>
        <w:pStyle w:val="Web"/>
        <w:spacing w:before="0" w:beforeAutospacing="0" w:after="0" w:afterAutospacing="0"/>
        <w:rPr>
          <w:rFonts w:ascii="微軟正黑體" w:eastAsia="微軟正黑體" w:hAnsi="Times New Roman" w:cs="Arial"/>
          <w:b/>
          <w:bCs/>
          <w:szCs w:val="32"/>
          <w:lang w:val="en-GB"/>
        </w:rPr>
      </w:pPr>
      <w:r w:rsidRPr="003F2EDB">
        <w:rPr>
          <w:rFonts w:ascii="微軟正黑體" w:eastAsia="微軟正黑體" w:hAnsi="Times New Roman" w:cs="Arial" w:hint="eastAsia"/>
          <w:b/>
          <w:szCs w:val="32"/>
          <w:lang w:val="en-GB"/>
        </w:rPr>
        <w:t>左車道線</w:t>
      </w:r>
      <w:r w:rsidR="001F1C74">
        <w:rPr>
          <w:rFonts w:ascii="微軟正黑體" w:eastAsia="微軟正黑體" w:hAnsi="Times New Roman" w:cs="Arial" w:hint="eastAsia"/>
          <w:b/>
          <w:szCs w:val="32"/>
          <w:lang w:val="en-GB"/>
        </w:rPr>
        <w:t>資訊</w:t>
      </w:r>
      <w:r w:rsidR="00AE190B" w:rsidRPr="00E03C5C">
        <w:rPr>
          <w:rFonts w:ascii="微軟正黑體" w:eastAsia="微軟正黑體" w:hAnsi="Times New Roman" w:cs="Arial" w:hint="eastAsia"/>
          <w:b/>
          <w:bCs/>
          <w:szCs w:val="32"/>
          <w:lang w:val="en-GB"/>
        </w:rPr>
        <w:t>判斷條件如下</w:t>
      </w:r>
      <w:r w:rsidR="00AE190B">
        <w:rPr>
          <w:rFonts w:ascii="微軟正黑體" w:eastAsia="微軟正黑體" w:hAnsi="Times New Roman" w:cs="Arial" w:hint="eastAsia"/>
          <w:b/>
          <w:bCs/>
          <w:szCs w:val="32"/>
          <w:lang w:val="en-GB"/>
        </w:rPr>
        <w:t>:</w:t>
      </w:r>
    </w:p>
    <w:p w14:paraId="5D10EB3A" w14:textId="390B86E1" w:rsidR="003F2EDB" w:rsidRDefault="00C82F6F" w:rsidP="00AE190B">
      <w:pPr>
        <w:pStyle w:val="Web"/>
        <w:spacing w:before="0" w:beforeAutospacing="0" w:after="0" w:afterAutospacing="0"/>
        <w:rPr>
          <w:rFonts w:ascii="微軟正黑體" w:eastAsia="微軟正黑體" w:hAnsi="Times New Roman" w:cs="Arial"/>
          <w:bCs/>
          <w:szCs w:val="32"/>
          <w:lang w:val="en-GB"/>
        </w:rPr>
      </w:pPr>
      <w:proofErr w:type="spellStart"/>
      <w:r>
        <w:rPr>
          <w:rFonts w:ascii="微軟正黑體" w:eastAsia="微軟正黑體" w:hAnsi="Times New Roman" w:cs="Arial"/>
          <w:bCs/>
          <w:szCs w:val="32"/>
          <w:lang w:val="en-GB" w:eastAsia="en-US"/>
        </w:rPr>
        <w:t>VLIC_LaneLSta_flg</w:t>
      </w:r>
      <w:proofErr w:type="spellEnd"/>
      <w:r w:rsidR="00AE190B">
        <w:rPr>
          <w:rFonts w:ascii="微軟正黑體" w:eastAsia="微軟正黑體" w:hAnsi="Times New Roman" w:cs="Arial" w:hint="eastAsia"/>
          <w:bCs/>
          <w:szCs w:val="32"/>
          <w:lang w:val="en-GB"/>
        </w:rPr>
        <w:t xml:space="preserve">==TRUE </w:t>
      </w:r>
    </w:p>
    <w:p w14:paraId="5474ABB8" w14:textId="42C17EF4" w:rsidR="00AE190B" w:rsidRDefault="00AE190B" w:rsidP="003F2EDB">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_LnC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w:t>
      </w:r>
      <w:r w:rsidR="001B56BE" w:rsidRPr="001B56BE">
        <w:rPr>
          <w:rFonts w:ascii="微軟正黑體" w:eastAsia="微軟正黑體" w:hAnsi="Times New Roman" w:cs="Arial"/>
          <w:bCs/>
          <w:szCs w:val="32"/>
          <w:lang w:val="en-GB" w:eastAsia="en-US"/>
        </w:rPr>
        <w:t>VLIC_HLC0L_m</w:t>
      </w:r>
    </w:p>
    <w:p w14:paraId="09836FCD" w14:textId="77777777" w:rsidR="00A34165" w:rsidRDefault="001B56BE" w:rsidP="001B0C17">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A34165">
        <w:rPr>
          <w:rFonts w:ascii="微軟正黑體" w:eastAsia="微軟正黑體" w:hAnsi="Times New Roman" w:cs="Arial"/>
          <w:bCs/>
          <w:szCs w:val="32"/>
          <w:lang w:val="en-GB" w:eastAsia="en-US"/>
        </w:rPr>
        <w:t>VLIC_LnC1L_rad</w:t>
      </w:r>
      <w:r w:rsidRPr="00A34165">
        <w:rPr>
          <w:rFonts w:ascii="微軟正黑體" w:eastAsia="微軟正黑體" w:hAnsi="Times New Roman" w:cs="Arial" w:hint="eastAsia"/>
          <w:bCs/>
          <w:szCs w:val="32"/>
          <w:lang w:val="en-GB" w:eastAsia="en-US"/>
        </w:rPr>
        <w:t xml:space="preserve"> </w:t>
      </w:r>
      <w:r w:rsidR="00A170FD" w:rsidRPr="00A34165">
        <w:rPr>
          <w:rFonts w:ascii="微軟正黑體" w:eastAsia="微軟正黑體" w:hAnsi="Times New Roman" w:cs="Arial" w:hint="eastAsia"/>
          <w:bCs/>
          <w:szCs w:val="32"/>
          <w:lang w:val="en-GB" w:eastAsia="en-US"/>
        </w:rPr>
        <w:t>=</w:t>
      </w:r>
      <w:r w:rsidR="00A170FD" w:rsidRPr="00A34165">
        <w:rPr>
          <w:rFonts w:ascii="微軟正黑體" w:eastAsia="微軟正黑體" w:hAnsi="Times New Roman" w:cs="Arial"/>
          <w:bCs/>
          <w:szCs w:val="32"/>
          <w:lang w:val="en-GB" w:eastAsia="en-US"/>
        </w:rPr>
        <w:t xml:space="preserve"> </w:t>
      </w:r>
      <w:r w:rsidR="00A34165" w:rsidRPr="00A34165">
        <w:rPr>
          <w:rFonts w:ascii="微軟正黑體" w:eastAsia="微軟正黑體" w:hAnsi="Times New Roman" w:cs="Arial"/>
          <w:bCs/>
          <w:szCs w:val="32"/>
          <w:lang w:val="en-GB" w:eastAsia="en-US"/>
        </w:rPr>
        <w:t xml:space="preserve">VLIC_HLC1L_rad </w:t>
      </w:r>
    </w:p>
    <w:p w14:paraId="14814091" w14:textId="50779819" w:rsidR="00A170FD" w:rsidRPr="00A34165" w:rsidRDefault="001B56BE" w:rsidP="001B0C17">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A34165">
        <w:rPr>
          <w:rFonts w:ascii="微軟正黑體" w:eastAsia="微軟正黑體" w:hAnsi="Times New Roman" w:cs="Arial"/>
          <w:bCs/>
          <w:szCs w:val="32"/>
          <w:lang w:val="en-GB" w:eastAsia="en-US"/>
        </w:rPr>
        <w:t>VLIC_LnC2L_1pm</w:t>
      </w:r>
      <w:r w:rsidR="00A170FD" w:rsidRPr="00A34165">
        <w:rPr>
          <w:rFonts w:ascii="微軟正黑體" w:eastAsia="微軟正黑體" w:hAnsi="Times New Roman" w:cs="Arial" w:hint="eastAsia"/>
          <w:bCs/>
          <w:szCs w:val="32"/>
          <w:lang w:val="en-GB"/>
        </w:rPr>
        <w:t xml:space="preserve"> </w:t>
      </w:r>
      <w:r w:rsidR="00A170FD" w:rsidRPr="00A34165">
        <w:rPr>
          <w:rFonts w:ascii="微軟正黑體" w:eastAsia="微軟正黑體" w:hAnsi="Times New Roman" w:cs="Arial" w:hint="eastAsia"/>
          <w:bCs/>
          <w:szCs w:val="32"/>
          <w:lang w:val="en-GB" w:eastAsia="en-US"/>
        </w:rPr>
        <w:t>=</w:t>
      </w:r>
      <w:r w:rsidR="00A170FD" w:rsidRPr="00A34165">
        <w:rPr>
          <w:rFonts w:ascii="微軟正黑體" w:eastAsia="微軟正黑體" w:hAnsi="Times New Roman" w:cs="Arial"/>
          <w:bCs/>
          <w:szCs w:val="32"/>
          <w:lang w:val="en-GB" w:eastAsia="en-US"/>
        </w:rPr>
        <w:t xml:space="preserve"> </w:t>
      </w:r>
      <w:r w:rsidR="00A34165" w:rsidRPr="00A34165">
        <w:rPr>
          <w:rFonts w:ascii="微軟正黑體" w:eastAsia="微軟正黑體" w:hAnsi="Times New Roman" w:cs="Arial"/>
          <w:bCs/>
          <w:szCs w:val="32"/>
          <w:lang w:val="en-GB" w:eastAsia="en-US"/>
        </w:rPr>
        <w:t>VLIC_HLC2L_1pm</w:t>
      </w:r>
    </w:p>
    <w:p w14:paraId="58872122" w14:textId="6614E392" w:rsidR="00A170FD" w:rsidRDefault="001B56BE" w:rsidP="00A170FD">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1B56BE">
        <w:rPr>
          <w:rFonts w:ascii="微軟正黑體" w:eastAsia="微軟正黑體" w:hAnsi="Times New Roman" w:cs="Arial"/>
          <w:bCs/>
          <w:szCs w:val="32"/>
          <w:lang w:val="en-GB" w:eastAsia="en-US"/>
        </w:rPr>
        <w:t>VLIC_LnC3L_1pmm</w:t>
      </w:r>
      <w:r w:rsidR="00A170FD">
        <w:rPr>
          <w:rFonts w:ascii="微軟正黑體" w:eastAsia="微軟正黑體" w:hAnsi="Times New Roman" w:cs="Arial" w:hint="eastAsia"/>
          <w:bCs/>
          <w:szCs w:val="32"/>
          <w:lang w:val="en-GB"/>
        </w:rPr>
        <w:t xml:space="preserve"> </w:t>
      </w:r>
      <w:r w:rsidR="00A170FD">
        <w:rPr>
          <w:rFonts w:ascii="微軟正黑體" w:eastAsia="微軟正黑體" w:hAnsi="Times New Roman" w:cs="Arial" w:hint="eastAsia"/>
          <w:bCs/>
          <w:szCs w:val="32"/>
          <w:lang w:val="en-GB" w:eastAsia="en-US"/>
        </w:rPr>
        <w:t>=</w:t>
      </w:r>
      <w:r w:rsidR="00A170FD" w:rsidRPr="000D0013">
        <w:rPr>
          <w:rFonts w:ascii="微軟正黑體" w:eastAsia="微軟正黑體" w:hAnsi="Times New Roman" w:cs="Arial"/>
          <w:bCs/>
          <w:szCs w:val="32"/>
          <w:lang w:val="en-GB" w:eastAsia="en-US"/>
        </w:rPr>
        <w:t xml:space="preserve"> </w:t>
      </w:r>
      <w:r w:rsidR="00A34165" w:rsidRPr="00A34165">
        <w:rPr>
          <w:rFonts w:ascii="微軟正黑體" w:eastAsia="微軟正黑體" w:hAnsi="Times New Roman" w:cs="Arial"/>
          <w:bCs/>
          <w:szCs w:val="32"/>
          <w:lang w:val="en-GB" w:eastAsia="en-US"/>
        </w:rPr>
        <w:t>VLIC_HLC2L_1pm</w:t>
      </w:r>
      <w:r w:rsidR="00A34165">
        <w:rPr>
          <w:rFonts w:ascii="微軟正黑體" w:eastAsia="微軟正黑體" w:hAnsi="Times New Roman" w:cs="Arial"/>
          <w:bCs/>
          <w:szCs w:val="32"/>
          <w:lang w:val="en-GB" w:eastAsia="en-US"/>
        </w:rPr>
        <w:t>m</w:t>
      </w:r>
    </w:p>
    <w:p w14:paraId="60CB8010" w14:textId="77777777" w:rsidR="00A170FD" w:rsidRDefault="00A170FD" w:rsidP="00A170FD">
      <w:pPr>
        <w:pStyle w:val="Web"/>
        <w:spacing w:before="0" w:beforeAutospacing="0" w:after="0" w:afterAutospacing="0"/>
        <w:ind w:left="536"/>
        <w:rPr>
          <w:rFonts w:ascii="微軟正黑體" w:eastAsia="微軟正黑體" w:hAnsi="Times New Roman" w:cs="Arial"/>
          <w:bCs/>
          <w:szCs w:val="32"/>
          <w:lang w:val="en-GB" w:eastAsia="en-US"/>
        </w:rPr>
      </w:pPr>
    </w:p>
    <w:p w14:paraId="711BAC24" w14:textId="27776601" w:rsidR="003F2EDB" w:rsidRDefault="00C82F6F" w:rsidP="00AE190B">
      <w:pPr>
        <w:pStyle w:val="Web"/>
        <w:spacing w:before="0" w:beforeAutospacing="0" w:after="0" w:afterAutospacing="0"/>
        <w:rPr>
          <w:rFonts w:ascii="微軟正黑體" w:eastAsia="微軟正黑體" w:hAnsi="Times New Roman" w:cs="Arial"/>
          <w:bCs/>
          <w:szCs w:val="32"/>
          <w:lang w:val="en-GB"/>
        </w:rPr>
      </w:pPr>
      <w:proofErr w:type="spellStart"/>
      <w:r>
        <w:rPr>
          <w:rFonts w:ascii="微軟正黑體" w:eastAsia="微軟正黑體" w:hAnsi="Times New Roman" w:cs="Arial"/>
          <w:bCs/>
          <w:szCs w:val="32"/>
          <w:lang w:val="en-GB" w:eastAsia="en-US"/>
        </w:rPr>
        <w:t>VLIC_LaneLSta_flg</w:t>
      </w:r>
      <w:proofErr w:type="spellEnd"/>
      <w:r w:rsidR="00AE190B">
        <w:rPr>
          <w:rFonts w:ascii="微軟正黑體" w:eastAsia="微軟正黑體" w:hAnsi="Times New Roman" w:cs="Arial" w:hint="eastAsia"/>
          <w:bCs/>
          <w:szCs w:val="32"/>
          <w:lang w:val="en-GB"/>
        </w:rPr>
        <w:t xml:space="preserve">==FALSE </w:t>
      </w:r>
    </w:p>
    <w:p w14:paraId="72353A4B" w14:textId="71ABE577" w:rsidR="00A34165" w:rsidRDefault="00A34165" w:rsidP="00A34165">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_LnC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w:t>
      </w:r>
      <w:r w:rsidR="00BD77A5" w:rsidRPr="00BD77A5">
        <w:rPr>
          <w:rFonts w:ascii="微軟正黑體" w:eastAsia="微軟正黑體" w:hAnsi="Times New Roman" w:cs="Arial"/>
          <w:bCs/>
          <w:szCs w:val="32"/>
          <w:lang w:val="en-GB" w:eastAsia="en-US"/>
        </w:rPr>
        <w:t>VLIC_EstLnC0L_m</w:t>
      </w:r>
    </w:p>
    <w:p w14:paraId="7F0A3C1E" w14:textId="33656F19" w:rsidR="00A34165" w:rsidRDefault="00A34165" w:rsidP="00A34165">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A34165">
        <w:rPr>
          <w:rFonts w:ascii="微軟正黑體" w:eastAsia="微軟正黑體" w:hAnsi="Times New Roman" w:cs="Arial"/>
          <w:bCs/>
          <w:szCs w:val="32"/>
          <w:lang w:val="en-GB" w:eastAsia="en-US"/>
        </w:rPr>
        <w:t>VLIC_LnC1L_rad</w:t>
      </w:r>
      <w:r w:rsidRPr="00A34165">
        <w:rPr>
          <w:rFonts w:ascii="微軟正黑體" w:eastAsia="微軟正黑體" w:hAnsi="Times New Roman" w:cs="Arial" w:hint="eastAsia"/>
          <w:bCs/>
          <w:szCs w:val="32"/>
          <w:lang w:val="en-GB" w:eastAsia="en-US"/>
        </w:rPr>
        <w:t xml:space="preserve"> =</w:t>
      </w:r>
      <w:r w:rsidRPr="00A34165">
        <w:rPr>
          <w:rFonts w:ascii="微軟正黑體" w:eastAsia="微軟正黑體" w:hAnsi="Times New Roman" w:cs="Arial"/>
          <w:bCs/>
          <w:szCs w:val="32"/>
          <w:lang w:val="en-GB" w:eastAsia="en-US"/>
        </w:rPr>
        <w:t xml:space="preserve"> VLIC_</w:t>
      </w:r>
      <w:r w:rsidR="00BD77A5" w:rsidRPr="00BD77A5">
        <w:rPr>
          <w:rFonts w:ascii="微軟正黑體" w:eastAsia="微軟正黑體" w:hAnsi="Times New Roman" w:cs="Arial"/>
          <w:bCs/>
          <w:szCs w:val="32"/>
          <w:lang w:val="en-GB" w:eastAsia="en-US"/>
        </w:rPr>
        <w:t>EstLn</w:t>
      </w:r>
      <w:r w:rsidRPr="00A34165">
        <w:rPr>
          <w:rFonts w:ascii="微軟正黑體" w:eastAsia="微軟正黑體" w:hAnsi="Times New Roman" w:cs="Arial"/>
          <w:bCs/>
          <w:szCs w:val="32"/>
          <w:lang w:val="en-GB" w:eastAsia="en-US"/>
        </w:rPr>
        <w:t xml:space="preserve">C1L_rad </w:t>
      </w:r>
    </w:p>
    <w:p w14:paraId="46B138D1" w14:textId="73EBBF16" w:rsidR="00A34165" w:rsidRPr="00A34165" w:rsidRDefault="00A34165" w:rsidP="00A34165">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A34165">
        <w:rPr>
          <w:rFonts w:ascii="微軟正黑體" w:eastAsia="微軟正黑體" w:hAnsi="Times New Roman" w:cs="Arial"/>
          <w:bCs/>
          <w:szCs w:val="32"/>
          <w:lang w:val="en-GB" w:eastAsia="en-US"/>
        </w:rPr>
        <w:lastRenderedPageBreak/>
        <w:t>VLIC_LnC2L_1pm</w:t>
      </w:r>
      <w:r w:rsidRPr="00A34165">
        <w:rPr>
          <w:rFonts w:ascii="微軟正黑體" w:eastAsia="微軟正黑體" w:hAnsi="Times New Roman" w:cs="Arial" w:hint="eastAsia"/>
          <w:bCs/>
          <w:szCs w:val="32"/>
          <w:lang w:val="en-GB"/>
        </w:rPr>
        <w:t xml:space="preserve"> </w:t>
      </w:r>
      <w:r w:rsidRPr="00A34165">
        <w:rPr>
          <w:rFonts w:ascii="微軟正黑體" w:eastAsia="微軟正黑體" w:hAnsi="Times New Roman" w:cs="Arial" w:hint="eastAsia"/>
          <w:bCs/>
          <w:szCs w:val="32"/>
          <w:lang w:val="en-GB" w:eastAsia="en-US"/>
        </w:rPr>
        <w:t>=</w:t>
      </w:r>
      <w:r w:rsidRPr="00A34165">
        <w:rPr>
          <w:rFonts w:ascii="微軟正黑體" w:eastAsia="微軟正黑體" w:hAnsi="Times New Roman" w:cs="Arial"/>
          <w:bCs/>
          <w:szCs w:val="32"/>
          <w:lang w:val="en-GB" w:eastAsia="en-US"/>
        </w:rPr>
        <w:t xml:space="preserve"> VLIC_</w:t>
      </w:r>
      <w:r w:rsidR="00BD77A5" w:rsidRPr="00BD77A5">
        <w:rPr>
          <w:rFonts w:ascii="微軟正黑體" w:eastAsia="微軟正黑體" w:hAnsi="Times New Roman" w:cs="Arial"/>
          <w:bCs/>
          <w:szCs w:val="32"/>
          <w:lang w:val="en-GB" w:eastAsia="en-US"/>
        </w:rPr>
        <w:t>EstLn</w:t>
      </w:r>
      <w:r w:rsidRPr="00A34165">
        <w:rPr>
          <w:rFonts w:ascii="微軟正黑體" w:eastAsia="微軟正黑體" w:hAnsi="Times New Roman" w:cs="Arial"/>
          <w:bCs/>
          <w:szCs w:val="32"/>
          <w:lang w:val="en-GB" w:eastAsia="en-US"/>
        </w:rPr>
        <w:t>C2L_1pm</w:t>
      </w:r>
    </w:p>
    <w:p w14:paraId="17DD95C0" w14:textId="6B80CD0D" w:rsidR="00A34165" w:rsidRDefault="00A34165" w:rsidP="00A34165">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1B56BE">
        <w:rPr>
          <w:rFonts w:ascii="微軟正黑體" w:eastAsia="微軟正黑體" w:hAnsi="Times New Roman" w:cs="Arial"/>
          <w:bCs/>
          <w:szCs w:val="32"/>
          <w:lang w:val="en-GB" w:eastAsia="en-US"/>
        </w:rPr>
        <w:t>VLIC_LnC3L_1pmm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w:t>
      </w:r>
      <w:r w:rsidRPr="00A34165">
        <w:rPr>
          <w:rFonts w:ascii="微軟正黑體" w:eastAsia="微軟正黑體" w:hAnsi="Times New Roman" w:cs="Arial"/>
          <w:bCs/>
          <w:szCs w:val="32"/>
          <w:lang w:val="en-GB" w:eastAsia="en-US"/>
        </w:rPr>
        <w:t>VLIC_</w:t>
      </w:r>
      <w:r w:rsidR="00BD77A5" w:rsidRPr="00BD77A5">
        <w:rPr>
          <w:rFonts w:ascii="微軟正黑體" w:eastAsia="微軟正黑體" w:hAnsi="Times New Roman" w:cs="Arial"/>
          <w:bCs/>
          <w:szCs w:val="32"/>
          <w:lang w:val="en-GB" w:eastAsia="en-US"/>
        </w:rPr>
        <w:t>EstLn</w:t>
      </w:r>
      <w:r w:rsidRPr="00A34165">
        <w:rPr>
          <w:rFonts w:ascii="微軟正黑體" w:eastAsia="微軟正黑體" w:hAnsi="Times New Roman" w:cs="Arial"/>
          <w:bCs/>
          <w:szCs w:val="32"/>
          <w:lang w:val="en-GB" w:eastAsia="en-US"/>
        </w:rPr>
        <w:t>C2L_1pm</w:t>
      </w:r>
      <w:r>
        <w:rPr>
          <w:rFonts w:ascii="微軟正黑體" w:eastAsia="微軟正黑體" w:hAnsi="Times New Roman" w:cs="Arial"/>
          <w:bCs/>
          <w:szCs w:val="32"/>
          <w:lang w:val="en-GB" w:eastAsia="en-US"/>
        </w:rPr>
        <w:t>m</w:t>
      </w:r>
    </w:p>
    <w:p w14:paraId="001AC1E9" w14:textId="77777777" w:rsidR="00AE190B" w:rsidRPr="00A34165" w:rsidRDefault="00AE190B" w:rsidP="00A170FD">
      <w:pPr>
        <w:pStyle w:val="Web"/>
        <w:spacing w:before="0" w:beforeAutospacing="0" w:after="0" w:afterAutospacing="0"/>
        <w:ind w:left="536"/>
        <w:rPr>
          <w:rFonts w:ascii="微軟正黑體" w:eastAsia="微軟正黑體" w:hAnsi="Times New Roman" w:cs="Arial"/>
          <w:bCs/>
          <w:szCs w:val="32"/>
          <w:lang w:val="en-GB" w:eastAsia="en-US"/>
        </w:rPr>
      </w:pPr>
    </w:p>
    <w:p w14:paraId="1D8DBBB9" w14:textId="58E2F86E" w:rsidR="00AE190B" w:rsidRDefault="00872C03" w:rsidP="00872C03">
      <w:pPr>
        <w:pStyle w:val="a1"/>
        <w:rPr>
          <w:lang w:eastAsia="zh-TW"/>
        </w:rPr>
      </w:pPr>
      <w:r>
        <w:rPr>
          <w:rFonts w:hint="eastAsia"/>
          <w:lang w:eastAsia="zh-TW"/>
        </w:rPr>
        <w:t>左車道線</w:t>
      </w:r>
      <w:r w:rsidR="006D224D">
        <w:rPr>
          <w:rFonts w:hint="eastAsia"/>
          <w:lang w:eastAsia="zh-TW"/>
        </w:rPr>
        <w:t>估測</w:t>
      </w:r>
      <w:r>
        <w:rPr>
          <w:rFonts w:hint="eastAsia"/>
          <w:lang w:eastAsia="zh-TW"/>
        </w:rPr>
        <w:t>資訊計算流程如下</w:t>
      </w:r>
      <w:r w:rsidR="00903089">
        <w:rPr>
          <w:rFonts w:hint="eastAsia"/>
          <w:lang w:eastAsia="zh-TW"/>
        </w:rPr>
        <w:t>:</w:t>
      </w:r>
    </w:p>
    <w:p w14:paraId="616764E6" w14:textId="3777ADCC" w:rsidR="00AE190B" w:rsidRDefault="002B3F54" w:rsidP="00872C03">
      <w:pPr>
        <w:spacing w:before="50" w:after="50" w:line="300" w:lineRule="auto"/>
        <w:jc w:val="both"/>
        <w:rPr>
          <w:lang w:eastAsia="zh-TW"/>
        </w:rPr>
      </w:pPr>
      <w:r>
        <w:rPr>
          <w:rFonts w:hint="eastAsia"/>
          <w:lang w:eastAsia="zh-TW"/>
        </w:rPr>
        <w:t>首先</w:t>
      </w:r>
      <w:r w:rsidR="00AE190B">
        <w:rPr>
          <w:rFonts w:hint="eastAsia"/>
          <w:lang w:eastAsia="zh-TW"/>
        </w:rPr>
        <w:t>依據使用相機左車道線資訊旗標判斷目前最佳左車道線資訊</w:t>
      </w:r>
      <w:r w:rsidR="00AE190B" w:rsidRPr="00414D6E">
        <w:rPr>
          <w:rFonts w:hint="eastAsia"/>
          <w:lang w:eastAsia="zh-TW"/>
        </w:rPr>
        <w:t>。</w:t>
      </w:r>
    </w:p>
    <w:p w14:paraId="5696B8B9" w14:textId="77777777" w:rsidR="00AE190B" w:rsidRPr="00414D6E" w:rsidRDefault="00AE190B" w:rsidP="00AE190B">
      <w:pPr>
        <w:pStyle w:val="aff"/>
        <w:spacing w:before="50" w:after="50" w:line="300" w:lineRule="auto"/>
        <w:ind w:leftChars="0" w:left="360"/>
        <w:jc w:val="both"/>
        <w:rPr>
          <w:lang w:eastAsia="zh-TW"/>
        </w:rPr>
      </w:pPr>
    </w:p>
    <w:p w14:paraId="6F3983FF" w14:textId="0D41E6F9" w:rsidR="00AE190B" w:rsidRDefault="001954FD" w:rsidP="00872C03">
      <w:pPr>
        <w:pStyle w:val="a1"/>
        <w:keepNext/>
        <w:jc w:val="center"/>
      </w:pPr>
      <w:r w:rsidRPr="001954FD">
        <w:rPr>
          <w:noProof/>
        </w:rPr>
        <w:drawing>
          <wp:inline distT="0" distB="0" distL="0" distR="0" wp14:anchorId="3446A0EB" wp14:editId="7DB0DD9D">
            <wp:extent cx="6120765" cy="432435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4324350"/>
                    </a:xfrm>
                    <a:prstGeom prst="rect">
                      <a:avLst/>
                    </a:prstGeom>
                  </pic:spPr>
                </pic:pic>
              </a:graphicData>
            </a:graphic>
          </wp:inline>
        </w:drawing>
      </w:r>
    </w:p>
    <w:p w14:paraId="0C89B1F8" w14:textId="3FF2C081" w:rsidR="00AE190B" w:rsidRDefault="00AE190B" w:rsidP="00AE190B">
      <w:pPr>
        <w:pStyle w:val="af3"/>
        <w:rPr>
          <w:lang w:eastAsia="zh-TW"/>
        </w:rPr>
      </w:pPr>
      <w:r>
        <w:rPr>
          <w:lang w:eastAsia="zh-TW"/>
        </w:rPr>
        <w:t xml:space="preserve">Figure </w:t>
      </w:r>
      <w:r w:rsidR="00EE6FA4">
        <w:rPr>
          <w:lang w:eastAsia="zh-TW"/>
        </w:rPr>
        <w:fldChar w:fldCharType="begin"/>
      </w:r>
      <w:r w:rsidR="00EE6FA4">
        <w:rPr>
          <w:lang w:eastAsia="zh-TW"/>
        </w:rPr>
        <w:instrText xml:space="preserve"> STYLEREF 1 \s </w:instrText>
      </w:r>
      <w:r w:rsidR="00EE6FA4">
        <w:rPr>
          <w:lang w:eastAsia="zh-TW"/>
        </w:rPr>
        <w:fldChar w:fldCharType="separate"/>
      </w:r>
      <w:r w:rsidR="00EE6FA4">
        <w:rPr>
          <w:noProof/>
          <w:lang w:eastAsia="zh-TW"/>
        </w:rPr>
        <w:t>3</w:t>
      </w:r>
      <w:r w:rsidR="00EE6FA4">
        <w:rPr>
          <w:lang w:eastAsia="zh-TW"/>
        </w:rPr>
        <w:fldChar w:fldCharType="end"/>
      </w:r>
      <w:r w:rsidR="00EE6FA4">
        <w:rPr>
          <w:lang w:eastAsia="zh-TW"/>
        </w:rPr>
        <w:noBreakHyphen/>
      </w:r>
      <w:r w:rsidR="00EE6FA4">
        <w:rPr>
          <w:lang w:eastAsia="zh-TW"/>
        </w:rPr>
        <w:fldChar w:fldCharType="begin"/>
      </w:r>
      <w:r w:rsidR="00EE6FA4">
        <w:rPr>
          <w:lang w:eastAsia="zh-TW"/>
        </w:rPr>
        <w:instrText xml:space="preserve"> SEQ Figure \* ARABIC \s 1 </w:instrText>
      </w:r>
      <w:r w:rsidR="00EE6FA4">
        <w:rPr>
          <w:lang w:eastAsia="zh-TW"/>
        </w:rPr>
        <w:fldChar w:fldCharType="separate"/>
      </w:r>
      <w:r w:rsidR="00EE6FA4">
        <w:rPr>
          <w:noProof/>
          <w:lang w:eastAsia="zh-TW"/>
        </w:rPr>
        <w:t>13</w:t>
      </w:r>
      <w:r w:rsidR="00EE6FA4">
        <w:rPr>
          <w:lang w:eastAsia="zh-TW"/>
        </w:rPr>
        <w:fldChar w:fldCharType="end"/>
      </w:r>
      <w:r>
        <w:rPr>
          <w:rFonts w:hint="eastAsia"/>
          <w:lang w:eastAsia="zh-TW"/>
        </w:rPr>
        <w:t xml:space="preserve"> 最佳左車道線架構</w:t>
      </w:r>
    </w:p>
    <w:p w14:paraId="197D32F7" w14:textId="77777777" w:rsidR="00AE190B" w:rsidRPr="0007781A" w:rsidRDefault="00AE190B" w:rsidP="00AE190B">
      <w:pPr>
        <w:pStyle w:val="a1"/>
        <w:rPr>
          <w:lang w:eastAsia="zh-TW"/>
        </w:rPr>
      </w:pPr>
    </w:p>
    <w:p w14:paraId="7318E639" w14:textId="59D2E7D5" w:rsidR="00AE190B" w:rsidRDefault="00AE190B" w:rsidP="00872C03">
      <w:pPr>
        <w:pStyle w:val="aff"/>
        <w:spacing w:before="50" w:after="50" w:line="300" w:lineRule="auto"/>
        <w:ind w:leftChars="0" w:left="0"/>
        <w:jc w:val="both"/>
        <w:rPr>
          <w:lang w:eastAsia="zh-TW"/>
        </w:rPr>
      </w:pPr>
      <w:r>
        <w:rPr>
          <w:rFonts w:ascii="標楷體" w:hAnsi="標楷體" w:hint="eastAsia"/>
          <w:lang w:eastAsia="zh-TW"/>
        </w:rPr>
        <w:t>當</w:t>
      </w:r>
      <w:r w:rsidRPr="00EF3591">
        <w:rPr>
          <w:rFonts w:ascii="標楷體" w:hAnsi="標楷體" w:hint="eastAsia"/>
          <w:lang w:eastAsia="zh-TW"/>
        </w:rPr>
        <w:t>目前</w:t>
      </w:r>
      <w:r>
        <w:rPr>
          <w:rFonts w:ascii="標楷體" w:hAnsi="標楷體" w:hint="eastAsia"/>
          <w:lang w:eastAsia="zh-TW"/>
        </w:rPr>
        <w:t>左</w:t>
      </w:r>
      <w:r w:rsidRPr="00EF3591">
        <w:rPr>
          <w:rFonts w:ascii="標楷體" w:hAnsi="標楷體" w:hint="eastAsia"/>
          <w:lang w:eastAsia="zh-TW"/>
        </w:rPr>
        <w:t>車道線品質狀態判斷大於</w:t>
      </w:r>
      <w:proofErr w:type="spellStart"/>
      <w:r w:rsidR="001954FD" w:rsidRPr="001954FD">
        <w:rPr>
          <w:rFonts w:hAnsi="微軟正黑體"/>
          <w:lang w:eastAsia="zh-TW"/>
        </w:rPr>
        <w:t>KLIC_LnQualityMEDIUM_dat</w:t>
      </w:r>
      <w:proofErr w:type="spellEnd"/>
      <w:r w:rsidRPr="00EF3591">
        <w:rPr>
          <w:rFonts w:ascii="標楷體" w:hAnsi="標楷體" w:hint="eastAsia"/>
          <w:lang w:eastAsia="zh-TW"/>
        </w:rPr>
        <w:t>，且</w:t>
      </w:r>
      <w:r>
        <w:rPr>
          <w:rFonts w:hint="eastAsia"/>
          <w:lang w:eastAsia="zh-TW"/>
        </w:rPr>
        <w:t>相機輸入之左車道可視距離大於0</w:t>
      </w:r>
      <w:r>
        <w:rPr>
          <w:lang w:eastAsia="zh-TW"/>
        </w:rPr>
        <w:t>.</w:t>
      </w:r>
      <w:r>
        <w:rPr>
          <w:rFonts w:hint="eastAsia"/>
          <w:lang w:eastAsia="zh-TW"/>
        </w:rPr>
        <w:t>9倍的估測左車道可視距離時，使用相機左車道線資訊旗標為TRUE</w:t>
      </w:r>
      <w:r w:rsidRPr="00EF3591">
        <w:rPr>
          <w:rFonts w:ascii="標楷體" w:hAnsi="標楷體" w:hint="eastAsia"/>
          <w:lang w:eastAsia="zh-TW"/>
        </w:rPr>
        <w:t>，</w:t>
      </w:r>
      <w:r>
        <w:rPr>
          <w:rFonts w:hint="eastAsia"/>
          <w:lang w:eastAsia="zh-TW"/>
        </w:rPr>
        <w:t>使用上一時刻從相機模組所獲得的左車道線資訊作為最佳左車道線資訊，</w:t>
      </w:r>
      <w:r w:rsidR="002B3F54">
        <w:rPr>
          <w:rFonts w:hint="eastAsia"/>
          <w:lang w:eastAsia="zh-TW"/>
        </w:rPr>
        <w:t>當</w:t>
      </w:r>
      <w:r>
        <w:rPr>
          <w:rFonts w:hint="eastAsia"/>
          <w:lang w:eastAsia="zh-TW"/>
        </w:rPr>
        <w:t>使用相機車道線資訊旗標為FALSE時，則使用上一時刻估測之左車道線資訊作為最佳左車道線資訊</w:t>
      </w:r>
      <w:r w:rsidRPr="00414D6E">
        <w:rPr>
          <w:rFonts w:hint="eastAsia"/>
          <w:lang w:eastAsia="zh-TW"/>
        </w:rPr>
        <w:t>。</w:t>
      </w:r>
    </w:p>
    <w:p w14:paraId="1D451743" w14:textId="125EF349" w:rsidR="00AE190B" w:rsidRDefault="00561651" w:rsidP="00872C03">
      <w:pPr>
        <w:pStyle w:val="aff"/>
        <w:spacing w:before="50" w:after="50" w:line="300" w:lineRule="auto"/>
        <w:ind w:leftChars="0" w:left="0"/>
        <w:jc w:val="both"/>
        <w:rPr>
          <w:b/>
          <w:bCs w:val="0"/>
          <w:lang w:eastAsia="zh-TW"/>
        </w:rPr>
      </w:pPr>
      <w:r w:rsidRPr="00561651">
        <w:rPr>
          <w:rFonts w:hint="eastAsia"/>
          <w:b/>
          <w:lang w:eastAsia="zh-TW"/>
        </w:rPr>
        <w:t>使用相機左車道線資訊</w:t>
      </w:r>
      <w:r w:rsidR="003E0D33">
        <w:rPr>
          <w:rFonts w:hint="eastAsia"/>
          <w:b/>
          <w:lang w:eastAsia="zh-TW"/>
        </w:rPr>
        <w:t>旗標</w:t>
      </w:r>
      <w:r w:rsidR="00AE190B" w:rsidRPr="00E03C5C">
        <w:rPr>
          <w:rFonts w:hint="eastAsia"/>
          <w:b/>
          <w:bCs w:val="0"/>
          <w:lang w:eastAsia="zh-TW"/>
        </w:rPr>
        <w:t>判斷條件如下</w:t>
      </w:r>
      <w:r w:rsidR="00AE190B">
        <w:rPr>
          <w:rFonts w:hint="eastAsia"/>
          <w:b/>
          <w:bCs w:val="0"/>
          <w:lang w:eastAsia="zh-TW"/>
        </w:rPr>
        <w:t>:</w:t>
      </w:r>
    </w:p>
    <w:p w14:paraId="05B64622" w14:textId="77777777" w:rsidR="00A8467B" w:rsidRDefault="005F6B10" w:rsidP="00A8467B">
      <w:pPr>
        <w:pStyle w:val="aff"/>
        <w:spacing w:before="50" w:after="50" w:line="300" w:lineRule="auto"/>
        <w:ind w:leftChars="0" w:left="0"/>
        <w:jc w:val="both"/>
      </w:pPr>
      <w:proofErr w:type="spellStart"/>
      <w:r>
        <w:t>VLIC_HLCnfdnceL_dat</w:t>
      </w:r>
      <w:proofErr w:type="spellEnd"/>
      <w:r w:rsidR="00AE190B">
        <w:rPr>
          <w:rFonts w:hint="eastAsia"/>
          <w:lang w:eastAsia="zh-TW"/>
        </w:rPr>
        <w:t xml:space="preserve"> </w:t>
      </w:r>
      <m:oMath>
        <m:r>
          <m:rPr>
            <m:sty m:val="p"/>
          </m:rPr>
          <w:rPr>
            <w:rFonts w:ascii="Cambria Math" w:hAnsi="Cambria Math"/>
            <w:lang w:eastAsia="zh-TW"/>
          </w:rPr>
          <m:t>≥</m:t>
        </m:r>
      </m:oMath>
      <w:r w:rsidR="00AE190B">
        <w:rPr>
          <w:rFonts w:hint="eastAsia"/>
          <w:lang w:eastAsia="zh-TW"/>
        </w:rPr>
        <w:t xml:space="preserve"> </w:t>
      </w:r>
      <w:proofErr w:type="spellStart"/>
      <w:r w:rsidR="00A8467B" w:rsidRPr="00A8467B">
        <w:t>KLIC_LnQualityMEDIUM_dat</w:t>
      </w:r>
      <w:proofErr w:type="spellEnd"/>
      <w:r w:rsidR="00A8467B" w:rsidRPr="00A8467B">
        <w:rPr>
          <w:rFonts w:hint="eastAsia"/>
        </w:rPr>
        <w:t xml:space="preserve"> </w:t>
      </w:r>
    </w:p>
    <w:p w14:paraId="7D45E717" w14:textId="248E649B" w:rsidR="00AE190B" w:rsidRDefault="00AE190B" w:rsidP="00A8467B">
      <w:pPr>
        <w:pStyle w:val="aff"/>
        <w:spacing w:before="50" w:after="50" w:line="300" w:lineRule="auto"/>
        <w:ind w:leftChars="0" w:left="0"/>
        <w:jc w:val="both"/>
        <w:rPr>
          <w:lang w:eastAsia="zh-TW"/>
        </w:rPr>
      </w:pPr>
      <w:r>
        <w:rPr>
          <w:rFonts w:hint="eastAsia"/>
          <w:lang w:eastAsia="zh-TW"/>
        </w:rPr>
        <w:lastRenderedPageBreak/>
        <w:t>AND</w:t>
      </w:r>
    </w:p>
    <w:p w14:paraId="7DBF4594" w14:textId="0150C577" w:rsidR="00AE190B" w:rsidRDefault="00AE190B" w:rsidP="00872C03">
      <w:pPr>
        <w:pStyle w:val="Web"/>
        <w:spacing w:before="0" w:beforeAutospacing="0" w:after="0" w:afterAutospacing="0"/>
        <w:rPr>
          <w:rFonts w:ascii="微軟正黑體" w:eastAsia="微軟正黑體" w:hAnsi="Times New Roman" w:cs="Arial"/>
          <w:bCs/>
          <w:szCs w:val="32"/>
          <w:lang w:val="en-GB" w:eastAsia="en-US"/>
        </w:rPr>
      </w:pPr>
      <w:proofErr w:type="spellStart"/>
      <w:r w:rsidRPr="00F95D8B">
        <w:rPr>
          <w:rFonts w:ascii="微軟正黑體" w:eastAsia="微軟正黑體" w:hAnsi="Times New Roman" w:cs="Arial"/>
          <w:bCs/>
          <w:szCs w:val="32"/>
          <w:lang w:val="en-GB" w:eastAsia="en-US"/>
        </w:rPr>
        <w:t>V</w:t>
      </w:r>
      <w:r w:rsidR="00C54359">
        <w:rPr>
          <w:rFonts w:ascii="微軟正黑體" w:eastAsia="微軟正黑體" w:hAnsi="Times New Roman" w:cs="Arial"/>
          <w:bCs/>
          <w:szCs w:val="32"/>
          <w:lang w:val="en-GB" w:eastAsia="en-US"/>
        </w:rPr>
        <w:t>LIC</w:t>
      </w:r>
      <w:r w:rsidRPr="00F95D8B">
        <w:rPr>
          <w:rFonts w:ascii="微軟正黑體" w:eastAsia="微軟正黑體" w:hAnsi="Times New Roman" w:cs="Arial"/>
          <w:bCs/>
          <w:szCs w:val="32"/>
          <w:lang w:val="en-GB" w:eastAsia="en-US"/>
        </w:rPr>
        <w:t>_</w:t>
      </w:r>
      <w:r w:rsidR="001954FD">
        <w:rPr>
          <w:rFonts w:ascii="微軟正黑體" w:eastAsia="微軟正黑體" w:hAnsi="Times New Roman" w:cs="Arial"/>
          <w:bCs/>
          <w:szCs w:val="32"/>
          <w:lang w:val="en-GB" w:eastAsia="en-US"/>
        </w:rPr>
        <w:t>HL</w:t>
      </w:r>
      <w:r w:rsidRPr="00F95D8B">
        <w:rPr>
          <w:rFonts w:ascii="微軟正黑體" w:eastAsia="微軟正黑體" w:hAnsi="Times New Roman" w:cs="Arial"/>
          <w:bCs/>
          <w:szCs w:val="32"/>
          <w:lang w:val="en-GB" w:eastAsia="en-US"/>
        </w:rPr>
        <w:t>ViewRangeL_m</w:t>
      </w:r>
      <w:proofErr w:type="spellEnd"/>
      <w:r>
        <w:rPr>
          <w:rFonts w:ascii="微軟正黑體" w:eastAsia="微軟正黑體" w:hAnsi="Times New Roman" w:cs="Arial"/>
          <w:bCs/>
          <w:szCs w:val="32"/>
          <w:lang w:val="en-GB" w:eastAsia="en-US"/>
        </w:rPr>
        <w:t xml:space="preserve"> </w:t>
      </w:r>
      <m:oMath>
        <m:r>
          <m:rPr>
            <m:sty m:val="p"/>
          </m:rPr>
          <w:rPr>
            <w:rFonts w:ascii="Cambria Math" w:hAnsi="Cambria Math"/>
          </w:rPr>
          <m:t>≥</m:t>
        </m:r>
      </m:oMath>
      <w:r>
        <w:rPr>
          <w:rFonts w:ascii="微軟正黑體" w:eastAsia="微軟正黑體" w:hAnsi="Times New Roman" w:cs="Arial" w:hint="eastAsia"/>
        </w:rPr>
        <w:t xml:space="preserve"> </w:t>
      </w:r>
      <m:oMath>
        <m:r>
          <m:rPr>
            <m:sty m:val="p"/>
          </m:rPr>
          <w:rPr>
            <w:rFonts w:ascii="Cambria Math" w:eastAsia="微軟正黑體" w:hAnsi="Cambria Math" w:cs="Arial"/>
          </w:rPr>
          <m:t>0.9*</m:t>
        </m:r>
      </m:oMath>
      <w:r w:rsidRPr="00F95D8B">
        <w:rPr>
          <w:rFonts w:ascii="微軟正黑體" w:eastAsia="微軟正黑體" w:hAnsi="Times New Roman" w:cs="Arial"/>
          <w:bCs/>
          <w:szCs w:val="32"/>
          <w:lang w:val="en-GB" w:eastAsia="en-US"/>
        </w:rPr>
        <w:t>V</w:t>
      </w:r>
      <w:proofErr w:type="spellStart"/>
      <w:r w:rsidR="006B63F3">
        <w:rPr>
          <w:rFonts w:ascii="微軟正黑體" w:eastAsia="微軟正黑體" w:hAnsi="Times New Roman" w:cs="Arial"/>
          <w:bCs/>
          <w:szCs w:val="32"/>
          <w:lang w:val="en-GB" w:eastAsia="en-US"/>
        </w:rPr>
        <w:t>LIC</w:t>
      </w:r>
      <w:r w:rsidRPr="00F95D8B">
        <w:rPr>
          <w:rFonts w:ascii="微軟正黑體" w:eastAsia="微軟正黑體" w:hAnsi="Times New Roman" w:cs="Arial"/>
          <w:bCs/>
          <w:szCs w:val="32"/>
          <w:lang w:val="en-GB" w:eastAsia="en-US"/>
        </w:rPr>
        <w:t>_EstViewRangeEndL_m</w:t>
      </w:r>
      <w:proofErr w:type="spellEnd"/>
    </w:p>
    <w:p w14:paraId="2DDD3215" w14:textId="0C334DD6" w:rsidR="00AE190B" w:rsidRDefault="00AE190B" w:rsidP="00872C03">
      <w:pPr>
        <w:pStyle w:val="Web"/>
        <w:numPr>
          <w:ilvl w:val="1"/>
          <w:numId w:val="21"/>
        </w:numPr>
        <w:spacing w:beforeLines="50" w:before="120" w:beforeAutospacing="0" w:after="0" w:afterAutospacing="0"/>
        <w:ind w:left="567"/>
        <w:rPr>
          <w:rFonts w:ascii="微軟正黑體" w:eastAsia="微軟正黑體" w:hAnsi="Times New Roman" w:cs="Arial"/>
          <w:bCs/>
          <w:szCs w:val="32"/>
          <w:lang w:val="en-GB" w:eastAsia="en-US"/>
        </w:rPr>
      </w:pPr>
      <w:proofErr w:type="spellStart"/>
      <w:r w:rsidRPr="00512F0A">
        <w:rPr>
          <w:rFonts w:ascii="微軟正黑體" w:eastAsia="微軟正黑體" w:hAnsi="Times New Roman" w:cs="Arial"/>
          <w:bCs/>
          <w:szCs w:val="32"/>
          <w:lang w:val="en-GB" w:eastAsia="en-US"/>
        </w:rPr>
        <w:t>UsingRawLnL_flg</w:t>
      </w:r>
      <w:proofErr w:type="spellEnd"/>
      <w:r w:rsidR="00240078">
        <w:rPr>
          <w:rFonts w:ascii="微軟正黑體" w:eastAsia="微軟正黑體" w:hAnsi="Times New Roman" w:cs="Arial" w:hint="eastAsia"/>
          <w:bCs/>
          <w:szCs w:val="32"/>
          <w:lang w:val="en-GB"/>
        </w:rPr>
        <w:t xml:space="preserve"> ==</w:t>
      </w:r>
      <m:oMath>
        <m:r>
          <m:rPr>
            <m:sty m:val="p"/>
          </m:rPr>
          <w:rPr>
            <w:rFonts w:ascii="Cambria Math" w:hAnsi="Cambria Math" w:hint="eastAsia"/>
          </w:rPr>
          <m:t xml:space="preserve"> </m:t>
        </m:r>
      </m:oMath>
      <w:r w:rsidRPr="0029377D">
        <w:rPr>
          <w:rFonts w:ascii="微軟正黑體" w:eastAsia="微軟正黑體" w:hAnsi="Times New Roman" w:cs="Arial" w:hint="eastAsia"/>
          <w:bCs/>
          <w:szCs w:val="32"/>
          <w:lang w:val="en-GB" w:eastAsia="en-US"/>
        </w:rPr>
        <w:t>T</w:t>
      </w:r>
      <w:r w:rsidRPr="0029377D">
        <w:rPr>
          <w:rFonts w:ascii="微軟正黑體" w:eastAsia="微軟正黑體" w:hAnsi="Times New Roman" w:cs="Arial"/>
          <w:bCs/>
          <w:szCs w:val="32"/>
          <w:lang w:val="en-GB" w:eastAsia="en-US"/>
        </w:rPr>
        <w:t>RUE</w:t>
      </w:r>
    </w:p>
    <w:p w14:paraId="5F0F09EB" w14:textId="77777777" w:rsidR="00240078" w:rsidRDefault="00240078" w:rsidP="00AE190B">
      <w:pPr>
        <w:pStyle w:val="Web"/>
        <w:spacing w:before="0" w:beforeAutospacing="0" w:after="0" w:afterAutospacing="0"/>
        <w:ind w:firstLine="360"/>
        <w:rPr>
          <w:rFonts w:ascii="微軟正黑體" w:eastAsia="微軟正黑體" w:hAnsi="Times New Roman" w:cs="Arial"/>
          <w:bCs/>
          <w:szCs w:val="32"/>
          <w:lang w:val="en-GB" w:eastAsia="en-US"/>
        </w:rPr>
      </w:pPr>
    </w:p>
    <w:p w14:paraId="6BC3D044" w14:textId="446AC68B" w:rsidR="00AE190B" w:rsidRDefault="00561651" w:rsidP="00872C03">
      <w:pPr>
        <w:pStyle w:val="Web"/>
        <w:spacing w:before="0" w:beforeAutospacing="0" w:after="0" w:afterAutospacing="0"/>
        <w:ind w:leftChars="59" w:left="142"/>
        <w:rPr>
          <w:rFonts w:ascii="微軟正黑體" w:eastAsia="微軟正黑體" w:hAnsi="Times New Roman" w:cs="Arial"/>
          <w:b/>
          <w:bCs/>
          <w:szCs w:val="32"/>
          <w:lang w:val="en-GB"/>
        </w:rPr>
      </w:pPr>
      <w:r>
        <w:rPr>
          <w:rFonts w:ascii="微軟正黑體" w:eastAsia="微軟正黑體" w:hAnsi="Times New Roman" w:cs="Arial" w:hint="eastAsia"/>
          <w:b/>
          <w:szCs w:val="32"/>
          <w:lang w:val="en-GB"/>
        </w:rPr>
        <w:t>最佳</w:t>
      </w:r>
      <w:r w:rsidRPr="003F2EDB">
        <w:rPr>
          <w:rFonts w:ascii="微軟正黑體" w:eastAsia="微軟正黑體" w:hAnsi="Times New Roman" w:cs="Arial" w:hint="eastAsia"/>
          <w:b/>
          <w:szCs w:val="32"/>
          <w:lang w:val="en-GB"/>
        </w:rPr>
        <w:t>左車道線</w:t>
      </w:r>
      <w:r w:rsidR="002B3F54">
        <w:rPr>
          <w:rFonts w:ascii="微軟正黑體" w:eastAsia="微軟正黑體" w:hAnsi="Times New Roman" w:cs="Arial" w:hint="eastAsia"/>
          <w:b/>
          <w:szCs w:val="32"/>
          <w:lang w:val="en-GB"/>
        </w:rPr>
        <w:t>資訊</w:t>
      </w:r>
      <w:r w:rsidR="00AE190B" w:rsidRPr="00E03C5C">
        <w:rPr>
          <w:rFonts w:ascii="微軟正黑體" w:eastAsia="微軟正黑體" w:hAnsi="Times New Roman" w:cs="Arial" w:hint="eastAsia"/>
          <w:b/>
          <w:bCs/>
          <w:szCs w:val="32"/>
          <w:lang w:val="en-GB"/>
        </w:rPr>
        <w:t>判斷條件如下</w:t>
      </w:r>
      <w:r w:rsidR="00AE190B">
        <w:rPr>
          <w:rFonts w:ascii="微軟正黑體" w:eastAsia="微軟正黑體" w:hAnsi="Times New Roman" w:cs="Arial" w:hint="eastAsia"/>
          <w:b/>
          <w:bCs/>
          <w:szCs w:val="32"/>
          <w:lang w:val="en-GB"/>
        </w:rPr>
        <w:t>:</w:t>
      </w:r>
    </w:p>
    <w:p w14:paraId="77FC371D" w14:textId="0818CC1D" w:rsidR="00561651" w:rsidRDefault="00AE190B" w:rsidP="00872C03">
      <w:pPr>
        <w:pStyle w:val="Web"/>
        <w:spacing w:before="0" w:beforeAutospacing="0" w:after="0" w:afterAutospacing="0"/>
        <w:ind w:leftChars="59" w:left="142"/>
        <w:rPr>
          <w:rFonts w:ascii="微軟正黑體" w:eastAsia="微軟正黑體" w:hAnsi="Times New Roman" w:cs="Arial"/>
          <w:bCs/>
          <w:szCs w:val="32"/>
          <w:lang w:val="en-GB"/>
        </w:rPr>
      </w:pPr>
      <w:proofErr w:type="spellStart"/>
      <w:r w:rsidRPr="00A26681">
        <w:rPr>
          <w:rFonts w:ascii="微軟正黑體" w:eastAsia="微軟正黑體" w:hAnsi="Times New Roman" w:cs="Arial"/>
          <w:bCs/>
          <w:szCs w:val="32"/>
          <w:lang w:val="en-GB" w:eastAsia="en-US"/>
        </w:rPr>
        <w:t>UsingRawLnL_flg</w:t>
      </w:r>
      <w:proofErr w:type="spellEnd"/>
      <w:r w:rsidR="00240078">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rPr>
        <w:t>==</w:t>
      </w:r>
      <w:r w:rsidR="00240078">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rPr>
        <w:t xml:space="preserve">TRUE </w:t>
      </w:r>
    </w:p>
    <w:p w14:paraId="5219BD75" w14:textId="4CAD5D4C" w:rsidR="00AE190B" w:rsidRDefault="00AE190B" w:rsidP="00872C03">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w:t>
      </w:r>
      <w:r w:rsidR="00A8467B" w:rsidRPr="00A8467B">
        <w:rPr>
          <w:rFonts w:ascii="微軟正黑體" w:eastAsia="微軟正黑體" w:hAnsi="Times New Roman" w:cs="Arial"/>
          <w:bCs/>
          <w:szCs w:val="32"/>
          <w:lang w:val="en-GB" w:eastAsia="en-US"/>
        </w:rPr>
        <w:t>VLIC_HLC0L_m</w:t>
      </w:r>
    </w:p>
    <w:p w14:paraId="159A83C5" w14:textId="68502C9A"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w:t>
      </w:r>
      <w:r w:rsidR="00A8467B" w:rsidRPr="00A8467B">
        <w:rPr>
          <w:rFonts w:ascii="微軟正黑體" w:eastAsia="微軟正黑體" w:hAnsi="Times New Roman" w:cs="Arial"/>
          <w:bCs/>
          <w:szCs w:val="32"/>
          <w:lang w:val="en-GB" w:eastAsia="en-US"/>
        </w:rPr>
        <w:t>VLIC_HLC1L_rad</w:t>
      </w:r>
    </w:p>
    <w:p w14:paraId="076C95F0" w14:textId="7631F761"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w:t>
      </w:r>
      <w:r w:rsidR="00A8467B" w:rsidRPr="00A8467B">
        <w:rPr>
          <w:rFonts w:ascii="微軟正黑體" w:eastAsia="微軟正黑體" w:hAnsi="Times New Roman" w:cs="Arial"/>
          <w:bCs/>
          <w:szCs w:val="32"/>
          <w:lang w:val="en-GB" w:eastAsia="en-US"/>
        </w:rPr>
        <w:t>VLIC_HLC2L_1pm</w:t>
      </w:r>
    </w:p>
    <w:p w14:paraId="184CC450" w14:textId="03598827"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w:t>
      </w:r>
      <w:r w:rsidR="00A8467B" w:rsidRPr="00A8467B">
        <w:rPr>
          <w:rFonts w:ascii="微軟正黑體" w:eastAsia="微軟正黑體" w:hAnsi="Times New Roman" w:cs="Arial"/>
          <w:bCs/>
          <w:szCs w:val="32"/>
          <w:lang w:val="en-GB" w:eastAsia="en-US"/>
        </w:rPr>
        <w:t>VLIC_HLC2L_1pm</w:t>
      </w:r>
      <w:r w:rsidR="00A8467B">
        <w:rPr>
          <w:rFonts w:ascii="微軟正黑體" w:eastAsia="微軟正黑體" w:hAnsi="Times New Roman" w:cs="Arial"/>
          <w:bCs/>
          <w:szCs w:val="32"/>
          <w:lang w:val="en-GB" w:eastAsia="en-US"/>
        </w:rPr>
        <w:t>m</w:t>
      </w:r>
    </w:p>
    <w:p w14:paraId="13DA261B" w14:textId="37F4E9E6" w:rsidR="00420EF4" w:rsidRPr="002B3F54" w:rsidRDefault="00420EF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rPr>
        <w:t>Op</w:t>
      </w:r>
      <w:r>
        <w:rPr>
          <w:rFonts w:ascii="微軟正黑體" w:eastAsia="微軟正黑體" w:hAnsi="Times New Roman" w:cs="Arial"/>
          <w:bCs/>
          <w:szCs w:val="32"/>
          <w:lang w:val="en-GB"/>
        </w:rPr>
        <w:t>tViewRangeL</w:t>
      </w:r>
      <w:proofErr w:type="spellEnd"/>
      <w:r>
        <w:rPr>
          <w:rFonts w:ascii="微軟正黑體" w:eastAsia="微軟正黑體" w:hAnsi="Times New Roman" w:cs="Arial"/>
          <w:bCs/>
          <w:szCs w:val="32"/>
          <w:lang w:val="en-GB"/>
        </w:rPr>
        <w:t xml:space="preserve"> = </w:t>
      </w:r>
      <w:proofErr w:type="spellStart"/>
      <w:r w:rsidR="00A8467B" w:rsidRPr="00A8467B">
        <w:rPr>
          <w:rFonts w:ascii="微軟正黑體" w:eastAsia="微軟正黑體" w:hAnsi="Times New Roman" w:cs="Arial"/>
          <w:bCs/>
          <w:szCs w:val="32"/>
          <w:lang w:val="en-GB" w:eastAsia="en-US"/>
        </w:rPr>
        <w:t>VLIC_HLViewRangeL_m</w:t>
      </w:r>
      <w:proofErr w:type="spellEnd"/>
    </w:p>
    <w:p w14:paraId="030944A1" w14:textId="77777777" w:rsidR="002B3F54" w:rsidRDefault="002B3F54" w:rsidP="002B3F54">
      <w:pPr>
        <w:pStyle w:val="Web"/>
        <w:spacing w:before="0" w:beforeAutospacing="0" w:after="0" w:afterAutospacing="0"/>
        <w:ind w:left="622"/>
        <w:rPr>
          <w:rFonts w:ascii="微軟正黑體" w:eastAsia="微軟正黑體" w:hAnsi="Times New Roman" w:cs="Arial"/>
          <w:bCs/>
          <w:szCs w:val="32"/>
          <w:lang w:val="en-GB" w:eastAsia="en-US"/>
        </w:rPr>
      </w:pPr>
    </w:p>
    <w:p w14:paraId="3318E44C" w14:textId="54D03BA2" w:rsidR="00561651" w:rsidRDefault="00AE190B" w:rsidP="00872C03">
      <w:pPr>
        <w:pStyle w:val="Web"/>
        <w:spacing w:before="0" w:beforeAutospacing="0" w:after="0" w:afterAutospacing="0"/>
        <w:ind w:leftChars="59" w:left="142"/>
        <w:rPr>
          <w:rFonts w:ascii="微軟正黑體" w:eastAsia="微軟正黑體" w:hAnsi="Times New Roman" w:cs="Arial"/>
          <w:bCs/>
          <w:szCs w:val="32"/>
          <w:lang w:val="en-GB"/>
        </w:rPr>
      </w:pPr>
      <w:proofErr w:type="spellStart"/>
      <w:r w:rsidRPr="00A26681">
        <w:rPr>
          <w:rFonts w:ascii="微軟正黑體" w:eastAsia="微軟正黑體" w:hAnsi="Times New Roman" w:cs="Arial"/>
          <w:bCs/>
          <w:szCs w:val="32"/>
          <w:lang w:val="en-GB" w:eastAsia="en-US"/>
        </w:rPr>
        <w:t>UsingRawLnL_flg</w:t>
      </w:r>
      <w:proofErr w:type="spellEnd"/>
      <w:r>
        <w:rPr>
          <w:rFonts w:ascii="微軟正黑體" w:eastAsia="微軟正黑體" w:hAnsi="Times New Roman" w:cs="Arial" w:hint="eastAsia"/>
          <w:bCs/>
          <w:szCs w:val="32"/>
          <w:lang w:val="en-GB"/>
        </w:rPr>
        <w:t xml:space="preserve"> ==FALSE </w:t>
      </w:r>
    </w:p>
    <w:p w14:paraId="40861BFA" w14:textId="26D6ED84" w:rsidR="00AE190B" w:rsidRDefault="00AE190B" w:rsidP="00872C03">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_EstLnC</w:t>
      </w:r>
      <w:r>
        <w:rPr>
          <w:rFonts w:ascii="微軟正黑體" w:eastAsia="微軟正黑體" w:hAnsi="Times New Roman" w:cs="Arial"/>
          <w:bCs/>
          <w:szCs w:val="32"/>
          <w:lang w:val="en-GB"/>
        </w:rPr>
        <w:t>0</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087A123E" w14:textId="4B827C7B"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1</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_EstLnC</w:t>
      </w:r>
      <w:r>
        <w:rPr>
          <w:rFonts w:ascii="微軟正黑體" w:eastAsia="微軟正黑體" w:hAnsi="Times New Roman" w:cs="Arial"/>
          <w:bCs/>
          <w:szCs w:val="32"/>
          <w:lang w:val="en-GB"/>
        </w:rPr>
        <w:t>1</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6AA3DC63" w14:textId="3C3ED516"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2</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_EstLnC</w:t>
      </w:r>
      <w:r>
        <w:rPr>
          <w:rFonts w:ascii="微軟正黑體" w:eastAsia="微軟正黑體" w:hAnsi="Times New Roman" w:cs="Arial"/>
          <w:bCs/>
          <w:szCs w:val="32"/>
          <w:lang w:val="en-GB"/>
        </w:rPr>
        <w:t>2</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3D47D9C4" w14:textId="70919163" w:rsidR="002B3F54" w:rsidRDefault="002B3F54" w:rsidP="002B3F5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3</w:t>
      </w:r>
      <w:r>
        <w:rPr>
          <w:rFonts w:ascii="微軟正黑體" w:eastAsia="微軟正黑體" w:hAnsi="Times New Roman" w:cs="Arial" w:hint="eastAsia"/>
          <w:bCs/>
          <w:szCs w:val="32"/>
          <w:lang w:val="en-GB"/>
        </w:rPr>
        <w:t>L</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sidR="006B63F3">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_EstLnC</w:t>
      </w:r>
      <w:r>
        <w:rPr>
          <w:rFonts w:ascii="微軟正黑體" w:eastAsia="微軟正黑體" w:hAnsi="Times New Roman" w:cs="Arial"/>
          <w:bCs/>
          <w:szCs w:val="32"/>
          <w:lang w:val="en-GB"/>
        </w:rPr>
        <w:t>3</w:t>
      </w:r>
      <w:r w:rsidRPr="000D0013">
        <w:rPr>
          <w:rFonts w:ascii="微軟正黑體" w:eastAsia="微軟正黑體" w:hAnsi="Times New Roman" w:cs="Arial"/>
          <w:bCs/>
          <w:szCs w:val="32"/>
          <w:lang w:val="en-GB" w:eastAsia="en-US"/>
        </w:rPr>
        <w:t>L_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1162CA07" w14:textId="70DDD654" w:rsidR="00420EF4" w:rsidRPr="00420EF4" w:rsidRDefault="00420EF4" w:rsidP="00420EF4">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rPr>
        <w:t>Op</w:t>
      </w:r>
      <w:r>
        <w:rPr>
          <w:rFonts w:ascii="微軟正黑體" w:eastAsia="微軟正黑體" w:hAnsi="Times New Roman" w:cs="Arial"/>
          <w:bCs/>
          <w:szCs w:val="32"/>
          <w:lang w:val="en-GB"/>
        </w:rPr>
        <w:t>tViewRangeL</w:t>
      </w:r>
      <w:proofErr w:type="spellEnd"/>
      <w:r>
        <w:rPr>
          <w:rFonts w:ascii="微軟正黑體" w:eastAsia="微軟正黑體" w:hAnsi="Times New Roman" w:cs="Arial"/>
          <w:bCs/>
          <w:szCs w:val="32"/>
          <w:lang w:val="en-GB"/>
        </w:rPr>
        <w:t xml:space="preserve"> = </w:t>
      </w:r>
      <w:proofErr w:type="spellStart"/>
      <w:r w:rsidRPr="00420EF4">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420EF4">
        <w:rPr>
          <w:rFonts w:ascii="微軟正黑體" w:eastAsia="微軟正黑體" w:hAnsi="Times New Roman" w:cs="Arial"/>
          <w:bCs/>
          <w:szCs w:val="32"/>
          <w:lang w:val="en-GB" w:eastAsia="en-US"/>
        </w:rPr>
        <w:t>_EstViewRangeEndL_m</w:t>
      </w:r>
      <w:proofErr w:type="spellEnd"/>
    </w:p>
    <w:p w14:paraId="73EC23ED" w14:textId="69B5ED23" w:rsidR="00AE190B" w:rsidRDefault="00AE190B" w:rsidP="00872C03">
      <w:pPr>
        <w:pStyle w:val="Web"/>
        <w:spacing w:before="0" w:beforeAutospacing="0" w:after="0" w:afterAutospacing="0"/>
        <w:ind w:leftChars="59" w:left="142"/>
        <w:rPr>
          <w:rFonts w:ascii="微軟正黑體" w:eastAsia="微軟正黑體" w:hAnsi="Times New Roman" w:cs="Arial"/>
          <w:bCs/>
          <w:szCs w:val="32"/>
          <w:lang w:val="en-GB" w:eastAsia="en-US"/>
        </w:rPr>
      </w:pPr>
    </w:p>
    <w:p w14:paraId="5BC0418C" w14:textId="3BB052DA" w:rsidR="00D706A0" w:rsidRPr="00E03C5C" w:rsidRDefault="00177DD4" w:rsidP="00D706A0">
      <w:pPr>
        <w:pStyle w:val="Web"/>
        <w:spacing w:before="0" w:beforeAutospacing="0" w:after="0" w:afterAutospacing="0"/>
        <w:ind w:leftChars="59" w:left="142"/>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依據獲得的最佳左車道資訊進行估測，</w:t>
      </w:r>
      <w:r w:rsidR="00D706A0">
        <w:rPr>
          <w:rFonts w:ascii="微軟正黑體" w:eastAsia="微軟正黑體" w:hAnsi="Times New Roman" w:cs="Arial" w:hint="eastAsia"/>
          <w:bCs/>
          <w:szCs w:val="32"/>
          <w:lang w:val="en-GB"/>
        </w:rPr>
        <w:t>左車道估測器解析如下:</w:t>
      </w:r>
    </w:p>
    <w:p w14:paraId="70C35D7C" w14:textId="31978E6D" w:rsidR="00D706A0" w:rsidRDefault="00AE190B" w:rsidP="00D706A0">
      <w:pPr>
        <w:pStyle w:val="a1"/>
        <w:numPr>
          <w:ilvl w:val="0"/>
          <w:numId w:val="23"/>
        </w:numPr>
        <w:rPr>
          <w:lang w:eastAsia="zh-TW"/>
        </w:rPr>
      </w:pPr>
      <w:r>
        <w:rPr>
          <w:rFonts w:hint="eastAsia"/>
          <w:lang w:eastAsia="zh-TW"/>
        </w:rPr>
        <w:t>估測左車道</w:t>
      </w:r>
      <m:oMath>
        <m:r>
          <m:rPr>
            <m:sty m:val="p"/>
          </m:rPr>
          <w:rPr>
            <w:rFonts w:ascii="Cambria Math" w:hAnsi="Cambria Math"/>
            <w:lang w:eastAsia="zh-TW"/>
          </w:rPr>
          <m:t>C0</m:t>
        </m:r>
      </m:oMath>
    </w:p>
    <w:p w14:paraId="638C532C" w14:textId="77777777" w:rsidR="00AE190B" w:rsidRPr="00ED3BC8" w:rsidRDefault="00AE190B" w:rsidP="00D706A0">
      <w:pPr>
        <w:pStyle w:val="a1"/>
        <w:ind w:leftChars="259" w:left="622"/>
        <w:rPr>
          <w:lang w:eastAsia="zh-TW"/>
        </w:rPr>
      </w:pPr>
      <m:oMathPara>
        <m:oMathParaPr>
          <m:jc m:val="center"/>
        </m:oMathParaPr>
        <m:oMath>
          <m:r>
            <m:rPr>
              <m:sty m:val="p"/>
            </m:rPr>
            <w:rPr>
              <w:rFonts w:ascii="Cambria Math" w:hAnsi="Cambria Math" w:hint="eastAsia"/>
              <w:lang w:eastAsia="zh-TW"/>
            </w:rPr>
            <m:t>E</m:t>
          </m:r>
          <m:r>
            <m:rPr>
              <m:sty m:val="p"/>
            </m:rPr>
            <w:rPr>
              <w:rFonts w:ascii="Cambria Math" w:hAnsi="Cambria Math"/>
              <w:lang w:eastAsia="zh-TW"/>
            </w:rPr>
            <m:t xml:space="preserve">stC0L=  </m:t>
          </m:r>
          <m:r>
            <m:rPr>
              <m:sty m:val="p"/>
            </m:rPr>
            <w:rPr>
              <w:rFonts w:ascii="Cambria Math" w:hAnsi="Cambria Math" w:hint="eastAsia"/>
              <w:lang w:eastAsia="zh-TW"/>
            </w:rPr>
            <m:t>O</m:t>
          </m:r>
          <m:r>
            <m:rPr>
              <m:sty m:val="p"/>
            </m:rPr>
            <w:rPr>
              <w:rFonts w:ascii="Cambria Math" w:hAnsi="Cambria Math"/>
              <w:lang w:eastAsia="zh-TW"/>
            </w:rPr>
            <m:t>ptC0L-veh_y+</m:t>
          </m:r>
          <m:r>
            <m:rPr>
              <m:sty m:val="p"/>
            </m:rPr>
            <w:rPr>
              <w:rFonts w:ascii="Cambria Math" w:hAnsi="Cambria Math" w:hint="eastAsia"/>
              <w:lang w:eastAsia="zh-TW"/>
            </w:rPr>
            <m:t>O</m:t>
          </m:r>
          <m:r>
            <m:rPr>
              <m:sty m:val="p"/>
            </m:rPr>
            <w:rPr>
              <w:rFonts w:ascii="Cambria Math" w:hAnsi="Cambria Math"/>
              <w:lang w:eastAsia="zh-TW"/>
            </w:rPr>
            <m:t>ptC1L*veh_x+</m:t>
          </m:r>
          <m:r>
            <m:rPr>
              <m:sty m:val="p"/>
            </m:rPr>
            <w:rPr>
              <w:rFonts w:ascii="Cambria Math" w:hAnsi="Cambria Math" w:hint="eastAsia"/>
              <w:lang w:eastAsia="zh-TW"/>
            </w:rPr>
            <m:t>O</m:t>
          </m:r>
          <m:r>
            <m:rPr>
              <m:sty m:val="p"/>
            </m:rPr>
            <w:rPr>
              <w:rFonts w:ascii="Cambria Math" w:hAnsi="Cambria Math"/>
              <w:lang w:eastAsia="zh-TW"/>
            </w:rPr>
            <m:t>ptC2L*veh_x^2+</m:t>
          </m:r>
          <m:r>
            <m:rPr>
              <m:sty m:val="p"/>
            </m:rPr>
            <w:rPr>
              <w:rFonts w:ascii="Cambria Math" w:hAnsi="Cambria Math" w:hint="eastAsia"/>
              <w:lang w:eastAsia="zh-TW"/>
            </w:rPr>
            <m:t>O</m:t>
          </m:r>
          <m:r>
            <m:rPr>
              <m:sty m:val="p"/>
            </m:rPr>
            <w:rPr>
              <w:rFonts w:ascii="Cambria Math" w:hAnsi="Cambria Math"/>
              <w:lang w:eastAsia="zh-TW"/>
            </w:rPr>
            <m:t xml:space="preserve">ptC3L *veh_x^3 </m:t>
          </m:r>
        </m:oMath>
      </m:oMathPara>
    </w:p>
    <w:p w14:paraId="195FBBBE" w14:textId="77777777" w:rsidR="00AE190B" w:rsidRDefault="00AE190B" w:rsidP="00D706A0">
      <w:pPr>
        <w:pStyle w:val="a1"/>
        <w:ind w:leftChars="259" w:left="622"/>
        <w:rPr>
          <w:lang w:eastAsia="zh-TW"/>
        </w:rPr>
      </w:pPr>
      <w:r>
        <w:rPr>
          <w:rFonts w:hint="eastAsia"/>
          <w:lang w:eastAsia="zh-TW"/>
        </w:rPr>
        <w:t>其中</w:t>
      </w:r>
      <m:oMath>
        <m:r>
          <m:rPr>
            <m:sty m:val="p"/>
          </m:rPr>
          <w:rPr>
            <w:rFonts w:ascii="Cambria Math" w:hAnsi="Cambria Math"/>
            <w:lang w:eastAsia="zh-TW"/>
          </w:rPr>
          <m:t>veh_x</m:t>
        </m:r>
      </m:oMath>
      <w:r>
        <w:rPr>
          <w:rFonts w:hint="eastAsia"/>
          <w:lang w:eastAsia="zh-TW"/>
        </w:rPr>
        <w:t>為一取樣時間內之縱向移動距離、</w:t>
      </w:r>
      <m:oMath>
        <m:r>
          <m:rPr>
            <m:sty m:val="p"/>
          </m:rPr>
          <w:rPr>
            <w:rFonts w:ascii="Cambria Math" w:hAnsi="Cambria Math"/>
            <w:lang w:eastAsia="zh-TW"/>
          </w:rPr>
          <m:t>veh_y</m:t>
        </m:r>
      </m:oMath>
      <w:r>
        <w:rPr>
          <w:rFonts w:hint="eastAsia"/>
          <w:lang w:eastAsia="zh-TW"/>
        </w:rPr>
        <w:t>為一取樣時間內之側向移動距離。</w:t>
      </w:r>
    </w:p>
    <w:p w14:paraId="08B22C10" w14:textId="77777777" w:rsidR="00AE190B" w:rsidRPr="005B7F31" w:rsidRDefault="00AE190B" w:rsidP="00AE190B">
      <w:pPr>
        <w:pStyle w:val="a1"/>
        <w:ind w:left="360"/>
        <w:rPr>
          <w:lang w:eastAsia="zh-TW"/>
        </w:rPr>
      </w:pPr>
    </w:p>
    <w:p w14:paraId="36511297" w14:textId="77777777" w:rsidR="00AE190B" w:rsidRDefault="00AE190B" w:rsidP="00AE190B">
      <w:pPr>
        <w:pStyle w:val="a1"/>
        <w:keepNext/>
        <w:ind w:left="360"/>
        <w:jc w:val="center"/>
      </w:pPr>
      <w:r w:rsidRPr="007A33A0">
        <w:rPr>
          <w:noProof/>
          <w:lang w:eastAsia="zh-TW"/>
        </w:rPr>
        <w:drawing>
          <wp:inline distT="0" distB="0" distL="0" distR="0" wp14:anchorId="10B722F7" wp14:editId="5CC51002">
            <wp:extent cx="5607334" cy="1685498"/>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61648" cy="1701824"/>
                    </a:xfrm>
                    <a:prstGeom prst="rect">
                      <a:avLst/>
                    </a:prstGeom>
                  </pic:spPr>
                </pic:pic>
              </a:graphicData>
            </a:graphic>
          </wp:inline>
        </w:drawing>
      </w:r>
    </w:p>
    <w:p w14:paraId="5F430E35" w14:textId="47AFFEE8" w:rsidR="00AE190B" w:rsidRDefault="00AE190B" w:rsidP="00AE190B">
      <w:pPr>
        <w:pStyle w:val="af3"/>
        <w:rPr>
          <w:lang w:eastAsia="zh-TW"/>
        </w:rPr>
      </w:pPr>
      <w:r>
        <w:t xml:space="preserve">Figure </w:t>
      </w:r>
      <w:r w:rsidR="00EE6FA4">
        <w:fldChar w:fldCharType="begin"/>
      </w:r>
      <w:r w:rsidR="00EE6FA4">
        <w:instrText xml:space="preserve"> STYLEREF 1 \s </w:instrText>
      </w:r>
      <w:r w:rsidR="00EE6FA4">
        <w:fldChar w:fldCharType="separate"/>
      </w:r>
      <w:r w:rsidR="00EE6FA4">
        <w:rPr>
          <w:noProof/>
        </w:rPr>
        <w:t>3</w:t>
      </w:r>
      <w:r w:rsidR="00EE6FA4">
        <w:fldChar w:fldCharType="end"/>
      </w:r>
      <w:r w:rsidR="00EE6FA4">
        <w:noBreakHyphen/>
      </w:r>
      <w:r w:rsidR="00EE6FA4">
        <w:fldChar w:fldCharType="begin"/>
      </w:r>
      <w:r w:rsidR="00EE6FA4">
        <w:instrText xml:space="preserve"> SEQ Figure \* ARABIC \s 1 </w:instrText>
      </w:r>
      <w:r w:rsidR="00EE6FA4">
        <w:fldChar w:fldCharType="separate"/>
      </w:r>
      <w:r w:rsidR="00EE6FA4">
        <w:rPr>
          <w:noProof/>
        </w:rPr>
        <w:t>14</w:t>
      </w:r>
      <w:r w:rsidR="00EE6FA4">
        <w:fldChar w:fldCharType="end"/>
      </w:r>
      <w:r>
        <w:t xml:space="preserve"> </w:t>
      </w:r>
      <w:r w:rsidRPr="00F361AA">
        <w:t>EstLnC0L</w:t>
      </w:r>
    </w:p>
    <w:p w14:paraId="2A8501EA" w14:textId="1A7DE47B" w:rsidR="00AE190B" w:rsidRDefault="00AE190B" w:rsidP="00AE190B">
      <w:pPr>
        <w:pStyle w:val="a1"/>
        <w:ind w:left="360"/>
        <w:rPr>
          <w:lang w:eastAsia="zh-TW"/>
        </w:rPr>
      </w:pPr>
    </w:p>
    <w:p w14:paraId="6AB2F15D" w14:textId="77777777" w:rsidR="00D26DFF" w:rsidRDefault="00D26DFF" w:rsidP="00AE190B">
      <w:pPr>
        <w:pStyle w:val="a1"/>
        <w:ind w:left="360"/>
        <w:rPr>
          <w:rFonts w:hint="eastAsia"/>
          <w:lang w:eastAsia="zh-TW"/>
        </w:rPr>
      </w:pPr>
    </w:p>
    <w:p w14:paraId="4BA72EBF" w14:textId="0DB48050" w:rsidR="00AE190B" w:rsidRDefault="00AE190B" w:rsidP="00D706A0">
      <w:pPr>
        <w:pStyle w:val="a1"/>
        <w:numPr>
          <w:ilvl w:val="0"/>
          <w:numId w:val="23"/>
        </w:numPr>
        <w:rPr>
          <w:lang w:eastAsia="zh-TW"/>
        </w:rPr>
      </w:pPr>
      <w:r>
        <w:rPr>
          <w:rFonts w:hint="eastAsia"/>
          <w:lang w:eastAsia="zh-TW"/>
        </w:rPr>
        <w:lastRenderedPageBreak/>
        <w:t>估測左車道</w:t>
      </w:r>
      <m:oMath>
        <m:r>
          <m:rPr>
            <m:sty m:val="p"/>
          </m:rPr>
          <w:rPr>
            <w:rFonts w:ascii="Cambria Math" w:hAnsi="Cambria Math"/>
            <w:lang w:eastAsia="zh-TW"/>
          </w:rPr>
          <m:t>C1</m:t>
        </m:r>
      </m:oMath>
      <w:r w:rsidR="00D706A0">
        <w:rPr>
          <w:lang w:eastAsia="zh-TW"/>
        </w:rPr>
        <w:t xml:space="preserve"> </w:t>
      </w:r>
    </w:p>
    <w:p w14:paraId="67B92CD3" w14:textId="77777777" w:rsidR="00AE190B" w:rsidRPr="00ED3BC8" w:rsidRDefault="00AE190B" w:rsidP="00D706A0">
      <w:pPr>
        <w:pStyle w:val="a1"/>
        <w:ind w:leftChars="259" w:left="622"/>
        <w:rPr>
          <w:lang w:eastAsia="zh-TW"/>
        </w:rPr>
      </w:pPr>
      <m:oMathPara>
        <m:oMathParaPr>
          <m:jc m:val="center"/>
        </m:oMathParaPr>
        <m:oMath>
          <m:r>
            <m:rPr>
              <m:sty m:val="p"/>
            </m:rPr>
            <w:rPr>
              <w:rFonts w:ascii="Cambria Math" w:hAnsi="Cambria Math"/>
              <w:lang w:eastAsia="zh-TW"/>
            </w:rPr>
            <m:t xml:space="preserve"> </m:t>
          </m:r>
          <m:r>
            <m:rPr>
              <m:sty m:val="p"/>
            </m:rPr>
            <w:rPr>
              <w:rFonts w:ascii="Cambria Math" w:hAnsi="Cambria Math" w:hint="eastAsia"/>
              <w:lang w:eastAsia="zh-TW"/>
            </w:rPr>
            <m:t>E</m:t>
          </m:r>
          <m:r>
            <m:rPr>
              <m:sty m:val="p"/>
            </m:rPr>
            <w:rPr>
              <w:rFonts w:ascii="Cambria Math" w:hAnsi="Cambria Math"/>
              <w:lang w:eastAsia="zh-TW"/>
            </w:rPr>
            <m:t>stC1L= OptC1L-</m:t>
          </m:r>
          <m:r>
            <w:rPr>
              <w:rFonts w:ascii="Cambria Math" w:hAnsi="Cambria Math"/>
              <w:lang w:eastAsia="zh-TW"/>
            </w:rPr>
            <m:t>ψ</m:t>
          </m:r>
          <m:r>
            <m:rPr>
              <m:sty m:val="p"/>
            </m:rPr>
            <w:rPr>
              <w:rFonts w:ascii="Cambria Math" w:hAnsi="Cambria Math"/>
              <w:lang w:eastAsia="zh-TW"/>
            </w:rPr>
            <m:t>+2*OptC2L*veh_x+3*OptC3L*veh_x^2</m:t>
          </m:r>
        </m:oMath>
      </m:oMathPara>
    </w:p>
    <w:p w14:paraId="45F999E1" w14:textId="77777777" w:rsidR="00AE190B" w:rsidRDefault="00AE190B" w:rsidP="00D706A0">
      <w:pPr>
        <w:pStyle w:val="a1"/>
        <w:ind w:leftChars="259" w:left="622"/>
        <w:rPr>
          <w:lang w:eastAsia="zh-TW"/>
        </w:rPr>
      </w:pPr>
      <w:r>
        <w:rPr>
          <w:rFonts w:hint="eastAsia"/>
          <w:lang w:eastAsia="zh-TW"/>
        </w:rPr>
        <w:t>其中</w:t>
      </w:r>
      <m:oMath>
        <m:r>
          <w:rPr>
            <w:rFonts w:ascii="Cambria Math" w:hAnsi="Cambria Math"/>
            <w:lang w:eastAsia="zh-TW"/>
          </w:rPr>
          <m:t>ψ</m:t>
        </m:r>
      </m:oMath>
      <w:r>
        <w:rPr>
          <w:rFonts w:hint="eastAsia"/>
          <w:lang w:eastAsia="zh-TW"/>
        </w:rPr>
        <w:t>為航向角。</w:t>
      </w:r>
    </w:p>
    <w:p w14:paraId="139136EA" w14:textId="77777777" w:rsidR="00AE190B" w:rsidRDefault="00AE190B" w:rsidP="00AE190B">
      <w:pPr>
        <w:pStyle w:val="a1"/>
        <w:keepNext/>
        <w:ind w:left="360"/>
        <w:jc w:val="center"/>
      </w:pPr>
      <w:r w:rsidRPr="007A33A0">
        <w:rPr>
          <w:noProof/>
          <w:lang w:eastAsia="zh-TW"/>
        </w:rPr>
        <w:drawing>
          <wp:inline distT="0" distB="0" distL="0" distR="0" wp14:anchorId="0F03F200" wp14:editId="2567923D">
            <wp:extent cx="5507815" cy="1539377"/>
            <wp:effectExtent l="0" t="0" r="0" b="381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53520" cy="1552151"/>
                    </a:xfrm>
                    <a:prstGeom prst="rect">
                      <a:avLst/>
                    </a:prstGeom>
                  </pic:spPr>
                </pic:pic>
              </a:graphicData>
            </a:graphic>
          </wp:inline>
        </w:drawing>
      </w:r>
    </w:p>
    <w:p w14:paraId="44F4713F" w14:textId="1EEB2466" w:rsidR="00AE190B" w:rsidRDefault="00AE190B" w:rsidP="00AE190B">
      <w:pPr>
        <w:pStyle w:val="af3"/>
        <w:rPr>
          <w:lang w:eastAsia="zh-TW"/>
        </w:rPr>
      </w:pPr>
      <w:r>
        <w:t xml:space="preserve">Figure </w:t>
      </w:r>
      <w:r w:rsidR="00EE6FA4">
        <w:fldChar w:fldCharType="begin"/>
      </w:r>
      <w:r w:rsidR="00EE6FA4">
        <w:instrText xml:space="preserve"> STYLEREF 1 \s </w:instrText>
      </w:r>
      <w:r w:rsidR="00EE6FA4">
        <w:fldChar w:fldCharType="separate"/>
      </w:r>
      <w:r w:rsidR="00EE6FA4">
        <w:rPr>
          <w:noProof/>
        </w:rPr>
        <w:t>3</w:t>
      </w:r>
      <w:r w:rsidR="00EE6FA4">
        <w:fldChar w:fldCharType="end"/>
      </w:r>
      <w:r w:rsidR="00EE6FA4">
        <w:noBreakHyphen/>
      </w:r>
      <w:r w:rsidR="00EE6FA4">
        <w:fldChar w:fldCharType="begin"/>
      </w:r>
      <w:r w:rsidR="00EE6FA4">
        <w:instrText xml:space="preserve"> SEQ Figure \* ARABIC \s 1 </w:instrText>
      </w:r>
      <w:r w:rsidR="00EE6FA4">
        <w:fldChar w:fldCharType="separate"/>
      </w:r>
      <w:r w:rsidR="00EE6FA4">
        <w:rPr>
          <w:noProof/>
        </w:rPr>
        <w:t>15</w:t>
      </w:r>
      <w:r w:rsidR="00EE6FA4">
        <w:fldChar w:fldCharType="end"/>
      </w:r>
      <w:r>
        <w:t xml:space="preserve"> </w:t>
      </w:r>
      <w:r w:rsidRPr="006869B6">
        <w:t>EstLnC</w:t>
      </w:r>
      <w:r>
        <w:t>1</w:t>
      </w:r>
      <w:r w:rsidRPr="006869B6">
        <w:t>L</w:t>
      </w:r>
    </w:p>
    <w:p w14:paraId="70A9473D" w14:textId="0BE3049E" w:rsidR="00AE190B" w:rsidRDefault="00AE190B" w:rsidP="00AE190B">
      <w:pPr>
        <w:pStyle w:val="a1"/>
        <w:ind w:left="360"/>
        <w:rPr>
          <w:lang w:eastAsia="zh-TW"/>
        </w:rPr>
      </w:pPr>
    </w:p>
    <w:p w14:paraId="1F34D759" w14:textId="77777777" w:rsidR="00D706A0" w:rsidRDefault="00D706A0" w:rsidP="00AE190B">
      <w:pPr>
        <w:pStyle w:val="a1"/>
        <w:ind w:left="360"/>
        <w:rPr>
          <w:lang w:eastAsia="zh-TW"/>
        </w:rPr>
      </w:pPr>
    </w:p>
    <w:p w14:paraId="291EE8B2" w14:textId="04CDA6DA" w:rsidR="00AE190B" w:rsidRPr="00F87E6A" w:rsidRDefault="00AE190B" w:rsidP="00D706A0">
      <w:pPr>
        <w:pStyle w:val="a1"/>
        <w:numPr>
          <w:ilvl w:val="0"/>
          <w:numId w:val="23"/>
        </w:numPr>
        <w:rPr>
          <w:lang w:eastAsia="zh-TW"/>
        </w:rPr>
      </w:pPr>
      <w:r>
        <w:rPr>
          <w:rFonts w:hint="eastAsia"/>
          <w:lang w:eastAsia="zh-TW"/>
        </w:rPr>
        <w:t>估測左車道</w:t>
      </w:r>
      <m:oMath>
        <m:r>
          <m:rPr>
            <m:sty m:val="p"/>
          </m:rPr>
          <w:rPr>
            <w:rFonts w:ascii="Cambria Math" w:hAnsi="Cambria Math"/>
            <w:lang w:eastAsia="zh-TW"/>
          </w:rPr>
          <m:t>C</m:t>
        </m:r>
        <m:r>
          <m:rPr>
            <m:sty m:val="p"/>
          </m:rPr>
          <w:rPr>
            <w:rFonts w:ascii="Cambria Math" w:hAnsi="Cambria Math" w:hint="eastAsia"/>
            <w:lang w:eastAsia="zh-TW"/>
          </w:rPr>
          <m:t>2</m:t>
        </m:r>
      </m:oMath>
      <w:r w:rsidR="00D706A0" w:rsidRPr="00F87E6A">
        <w:rPr>
          <w:lang w:eastAsia="zh-TW"/>
        </w:rPr>
        <w:t xml:space="preserve"> </w:t>
      </w:r>
    </w:p>
    <w:p w14:paraId="21D1C01E" w14:textId="77777777" w:rsidR="00AE190B" w:rsidRPr="00877F6B" w:rsidRDefault="00AE190B" w:rsidP="00AE190B">
      <w:pPr>
        <w:pStyle w:val="a1"/>
        <w:ind w:left="142"/>
        <w:rPr>
          <w:lang w:eastAsia="zh-TW"/>
        </w:rPr>
      </w:pPr>
      <m:oMathPara>
        <m:oMathParaPr>
          <m:jc m:val="center"/>
        </m:oMathParaPr>
        <m:oMath>
          <m:r>
            <m:rPr>
              <m:sty m:val="p"/>
            </m:rPr>
            <w:rPr>
              <w:rFonts w:ascii="Cambria Math" w:hAnsi="Cambria Math"/>
              <w:lang w:eastAsia="zh-TW"/>
            </w:rPr>
            <m:t xml:space="preserve"> </m:t>
          </m:r>
          <m:r>
            <m:rPr>
              <m:sty m:val="p"/>
            </m:rPr>
            <w:rPr>
              <w:rFonts w:ascii="Cambria Math" w:hAnsi="Cambria Math" w:hint="eastAsia"/>
              <w:szCs w:val="24"/>
            </w:rPr>
            <m:t>E</m:t>
          </m:r>
          <m:r>
            <m:rPr>
              <m:sty m:val="p"/>
            </m:rPr>
            <w:rPr>
              <w:rFonts w:ascii="Cambria Math" w:hAnsi="Cambria Math"/>
              <w:szCs w:val="24"/>
            </w:rPr>
            <m:t>stC2L</m:t>
          </m:r>
          <m:r>
            <m:rPr>
              <m:sty m:val="p"/>
            </m:rPr>
            <w:rPr>
              <w:rFonts w:ascii="Cambria Math" w:hAnsi="Cambria Math"/>
              <w:lang w:eastAsia="zh-TW"/>
            </w:rPr>
            <m:t>=Opt</m:t>
          </m:r>
          <m:r>
            <m:rPr>
              <m:sty m:val="p"/>
            </m:rPr>
            <w:rPr>
              <w:rFonts w:ascii="Cambria Math" w:hAnsi="Cambria Math" w:hint="eastAsia"/>
              <w:lang w:eastAsia="zh-TW"/>
            </w:rPr>
            <m:t>C</m:t>
          </m:r>
          <m:r>
            <m:rPr>
              <m:sty m:val="p"/>
            </m:rPr>
            <w:rPr>
              <w:rFonts w:ascii="Cambria Math" w:hAnsi="Cambria Math"/>
              <w:lang w:eastAsia="zh-TW"/>
            </w:rPr>
            <m:t xml:space="preserve">2L+3*OptC3L*veh_x </m:t>
          </m:r>
        </m:oMath>
      </m:oMathPara>
    </w:p>
    <w:p w14:paraId="06C4155F" w14:textId="77777777" w:rsidR="00AE190B" w:rsidRPr="00266F8F" w:rsidRDefault="00AE190B" w:rsidP="00AE190B">
      <w:pPr>
        <w:pStyle w:val="a1"/>
        <w:ind w:left="360"/>
        <w:rPr>
          <w:lang w:eastAsia="zh-TW"/>
        </w:rPr>
      </w:pPr>
    </w:p>
    <w:p w14:paraId="2B748227" w14:textId="77777777" w:rsidR="00AE190B" w:rsidRDefault="00AE190B" w:rsidP="00AE190B">
      <w:pPr>
        <w:pStyle w:val="a1"/>
        <w:keepNext/>
        <w:ind w:firstLine="360"/>
        <w:jc w:val="center"/>
      </w:pPr>
      <w:r w:rsidRPr="007A33A0">
        <w:rPr>
          <w:noProof/>
          <w:lang w:eastAsia="zh-TW"/>
        </w:rPr>
        <w:drawing>
          <wp:inline distT="0" distB="0" distL="0" distR="0" wp14:anchorId="1161F665" wp14:editId="7636380F">
            <wp:extent cx="5438794" cy="1310185"/>
            <wp:effectExtent l="0" t="0" r="0" b="444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1196" cy="1320399"/>
                    </a:xfrm>
                    <a:prstGeom prst="rect">
                      <a:avLst/>
                    </a:prstGeom>
                  </pic:spPr>
                </pic:pic>
              </a:graphicData>
            </a:graphic>
          </wp:inline>
        </w:drawing>
      </w:r>
    </w:p>
    <w:p w14:paraId="2FB1E531" w14:textId="4CCBE89F" w:rsidR="00AE190B" w:rsidRDefault="00AE190B" w:rsidP="00AE190B">
      <w:pPr>
        <w:pStyle w:val="af3"/>
        <w:rPr>
          <w:lang w:eastAsia="zh-TW"/>
        </w:rPr>
      </w:pPr>
      <w:r>
        <w:t xml:space="preserve">Figure </w:t>
      </w:r>
      <w:r w:rsidR="00EE6FA4">
        <w:fldChar w:fldCharType="begin"/>
      </w:r>
      <w:r w:rsidR="00EE6FA4">
        <w:instrText xml:space="preserve"> STYLEREF 1 \s </w:instrText>
      </w:r>
      <w:r w:rsidR="00EE6FA4">
        <w:fldChar w:fldCharType="separate"/>
      </w:r>
      <w:r w:rsidR="00EE6FA4">
        <w:rPr>
          <w:noProof/>
        </w:rPr>
        <w:t>3</w:t>
      </w:r>
      <w:r w:rsidR="00EE6FA4">
        <w:fldChar w:fldCharType="end"/>
      </w:r>
      <w:r w:rsidR="00EE6FA4">
        <w:noBreakHyphen/>
      </w:r>
      <w:r w:rsidR="00EE6FA4">
        <w:fldChar w:fldCharType="begin"/>
      </w:r>
      <w:r w:rsidR="00EE6FA4">
        <w:instrText xml:space="preserve"> SEQ Figure \* ARABIC \s 1 </w:instrText>
      </w:r>
      <w:r w:rsidR="00EE6FA4">
        <w:fldChar w:fldCharType="separate"/>
      </w:r>
      <w:r w:rsidR="00EE6FA4">
        <w:rPr>
          <w:noProof/>
        </w:rPr>
        <w:t>16</w:t>
      </w:r>
      <w:r w:rsidR="00EE6FA4">
        <w:fldChar w:fldCharType="end"/>
      </w:r>
      <w:r>
        <w:t xml:space="preserve"> </w:t>
      </w:r>
      <w:r w:rsidRPr="002B0293">
        <w:t>EstLnC</w:t>
      </w:r>
      <w:r>
        <w:t>2</w:t>
      </w:r>
      <w:r w:rsidRPr="002B0293">
        <w:t>L</w:t>
      </w:r>
    </w:p>
    <w:p w14:paraId="56B2462A" w14:textId="77777777" w:rsidR="00AE190B" w:rsidRDefault="00AE190B" w:rsidP="00AE190B">
      <w:pPr>
        <w:pStyle w:val="a1"/>
        <w:ind w:left="360"/>
        <w:rPr>
          <w:lang w:eastAsia="zh-TW"/>
        </w:rPr>
      </w:pPr>
    </w:p>
    <w:p w14:paraId="103AB066" w14:textId="42D7FCC0" w:rsidR="00AE190B" w:rsidRDefault="00AE190B" w:rsidP="00D706A0">
      <w:pPr>
        <w:pStyle w:val="a1"/>
        <w:numPr>
          <w:ilvl w:val="0"/>
          <w:numId w:val="23"/>
        </w:numPr>
        <w:rPr>
          <w:lang w:eastAsia="zh-TW"/>
        </w:rPr>
      </w:pPr>
      <w:r>
        <w:rPr>
          <w:rFonts w:hint="eastAsia"/>
          <w:lang w:eastAsia="zh-TW"/>
        </w:rPr>
        <w:t>估測左車道</w:t>
      </w:r>
      <m:oMath>
        <m:r>
          <m:rPr>
            <m:sty m:val="p"/>
          </m:rPr>
          <w:rPr>
            <w:rFonts w:ascii="Cambria Math" w:hAnsi="Cambria Math"/>
            <w:lang w:eastAsia="zh-TW"/>
          </w:rPr>
          <m:t>C</m:t>
        </m:r>
        <m:r>
          <m:rPr>
            <m:sty m:val="p"/>
          </m:rPr>
          <w:rPr>
            <w:rFonts w:ascii="Cambria Math" w:hAnsi="Cambria Math" w:hint="eastAsia"/>
            <w:lang w:eastAsia="zh-TW"/>
          </w:rPr>
          <m:t>3</m:t>
        </m:r>
      </m:oMath>
      <w:r w:rsidR="00D706A0">
        <w:rPr>
          <w:lang w:eastAsia="zh-TW"/>
        </w:rPr>
        <w:t xml:space="preserve"> </w:t>
      </w:r>
    </w:p>
    <w:p w14:paraId="368DE530" w14:textId="77777777" w:rsidR="00AE190B" w:rsidRDefault="00AE190B" w:rsidP="00D706A0">
      <w:pPr>
        <w:pStyle w:val="a1"/>
        <w:ind w:leftChars="259" w:left="622"/>
        <w:rPr>
          <w:lang w:eastAsia="zh-TW"/>
        </w:rPr>
      </w:pPr>
      <w:r>
        <w:rPr>
          <w:rFonts w:hint="eastAsia"/>
          <w:lang w:eastAsia="zh-TW"/>
        </w:rPr>
        <w:t>當使用相機車道線資訊旗標為TRUE時:</w:t>
      </w:r>
    </w:p>
    <w:p w14:paraId="7C9E3BC0" w14:textId="77777777" w:rsidR="00AE190B" w:rsidRDefault="00AE190B" w:rsidP="00D706A0">
      <w:pPr>
        <w:pStyle w:val="a1"/>
        <w:ind w:leftChars="259" w:left="622"/>
        <w:rPr>
          <w:lang w:eastAsia="zh-TW"/>
        </w:rPr>
      </w:pPr>
      <m:oMathPara>
        <m:oMath>
          <m:r>
            <m:rPr>
              <m:sty m:val="p"/>
            </m:rPr>
            <w:rPr>
              <w:rFonts w:ascii="Cambria Math" w:hAnsi="Cambria Math" w:hint="eastAsia"/>
              <w:szCs w:val="24"/>
            </w:rPr>
            <m:t>E</m:t>
          </m:r>
          <m:r>
            <m:rPr>
              <m:sty m:val="p"/>
            </m:rPr>
            <w:rPr>
              <w:rFonts w:ascii="Cambria Math" w:hAnsi="Cambria Math"/>
              <w:szCs w:val="24"/>
            </w:rPr>
            <m:t>stC3L</m:t>
          </m:r>
          <m:r>
            <m:rPr>
              <m:sty m:val="p"/>
            </m:rPr>
            <w:rPr>
              <w:rFonts w:ascii="Cambria Math" w:hAnsi="Cambria Math" w:hint="eastAsia"/>
              <w:lang w:eastAsia="zh-TW"/>
            </w:rPr>
            <m:t>=O</m:t>
          </m:r>
          <m:r>
            <m:rPr>
              <m:sty m:val="p"/>
            </m:rPr>
            <w:rPr>
              <w:rFonts w:ascii="Cambria Math" w:hAnsi="Cambria Math"/>
              <w:lang w:eastAsia="zh-TW"/>
            </w:rPr>
            <m:t>ptC3L</m:t>
          </m:r>
          <m:r>
            <m:rPr>
              <m:sty m:val="p"/>
            </m:rPr>
            <w:rPr>
              <w:rFonts w:ascii="Cambria Math" w:hAnsi="Cambria Math" w:hint="eastAsia"/>
              <w:lang w:eastAsia="zh-TW"/>
            </w:rPr>
            <m:t xml:space="preserve"> </m:t>
          </m:r>
        </m:oMath>
      </m:oMathPara>
    </w:p>
    <w:p w14:paraId="5D67225E" w14:textId="77777777" w:rsidR="00AE190B" w:rsidRDefault="00AE190B" w:rsidP="00D706A0">
      <w:pPr>
        <w:pStyle w:val="a1"/>
        <w:ind w:leftChars="259" w:left="622"/>
        <w:rPr>
          <w:lang w:eastAsia="zh-TW"/>
        </w:rPr>
      </w:pPr>
      <w:r>
        <w:rPr>
          <w:rFonts w:hint="eastAsia"/>
          <w:lang w:eastAsia="zh-TW"/>
        </w:rPr>
        <w:t>當使用相機車道線資訊旗標為FALSE且維持1秒時:</w:t>
      </w:r>
    </w:p>
    <w:p w14:paraId="589E6676" w14:textId="77777777" w:rsidR="00AE190B" w:rsidRDefault="00AE190B" w:rsidP="00D706A0">
      <w:pPr>
        <w:pStyle w:val="a1"/>
        <w:ind w:leftChars="259" w:left="622"/>
        <w:rPr>
          <w:lang w:eastAsia="zh-TW"/>
        </w:rPr>
      </w:pPr>
      <m:oMathPara>
        <m:oMath>
          <m:r>
            <m:rPr>
              <m:sty m:val="p"/>
            </m:rPr>
            <w:rPr>
              <w:rFonts w:ascii="Cambria Math" w:hAnsi="Cambria Math" w:hint="eastAsia"/>
              <w:lang w:eastAsia="zh-TW"/>
            </w:rPr>
            <m:t xml:space="preserve"> </m:t>
          </m:r>
          <m:r>
            <m:rPr>
              <m:sty m:val="p"/>
            </m:rPr>
            <w:rPr>
              <w:rFonts w:ascii="Cambria Math" w:hAnsi="Cambria Math" w:hint="eastAsia"/>
              <w:szCs w:val="24"/>
            </w:rPr>
            <m:t>E</m:t>
          </m:r>
          <m:r>
            <m:rPr>
              <m:sty m:val="p"/>
            </m:rPr>
            <w:rPr>
              <w:rFonts w:ascii="Cambria Math" w:hAnsi="Cambria Math"/>
              <w:szCs w:val="24"/>
            </w:rPr>
            <m:t>stC3L</m:t>
          </m:r>
          <m:r>
            <m:rPr>
              <m:sty m:val="p"/>
            </m:rPr>
            <w:rPr>
              <w:rFonts w:ascii="Cambria Math" w:hAnsi="Cambria Math" w:hint="eastAsia"/>
              <w:szCs w:val="24"/>
            </w:rPr>
            <m:t>=</m:t>
          </m:r>
          <m:r>
            <m:rPr>
              <m:sty m:val="p"/>
            </m:rPr>
            <w:rPr>
              <w:rFonts w:ascii="Cambria Math" w:hAnsi="Cambria Math"/>
              <w:szCs w:val="24"/>
            </w:rPr>
            <m:t>OptC3L</m:t>
          </m:r>
          <m:r>
            <m:rPr>
              <m:sty m:val="p"/>
            </m:rPr>
            <w:rPr>
              <w:rFonts w:ascii="Cambria Math" w:eastAsia="MS Gothic" w:hAnsi="Cambria Math" w:cs="MS Gothic" w:hint="eastAsia"/>
              <w:szCs w:val="24"/>
            </w:rPr>
            <m:t>*</m:t>
          </m:r>
          <m:r>
            <m:rPr>
              <m:sty m:val="p"/>
            </m:rPr>
            <w:rPr>
              <w:rFonts w:ascii="Cambria Math" w:hAnsi="Cambria Math" w:hint="eastAsia"/>
              <w:szCs w:val="24"/>
            </w:rPr>
            <m:t xml:space="preserve">0.994 </m:t>
          </m:r>
        </m:oMath>
      </m:oMathPara>
    </w:p>
    <w:p w14:paraId="4FCD8F70" w14:textId="77777777" w:rsidR="00AE190B" w:rsidRPr="0010769D" w:rsidRDefault="00AE190B" w:rsidP="00AE190B">
      <w:pPr>
        <w:pStyle w:val="a1"/>
        <w:ind w:left="360"/>
        <w:rPr>
          <w:lang w:eastAsia="zh-TW"/>
        </w:rPr>
      </w:pPr>
    </w:p>
    <w:p w14:paraId="1C049BF9" w14:textId="77777777" w:rsidR="00AE190B" w:rsidRDefault="00AE190B" w:rsidP="00AE190B">
      <w:pPr>
        <w:pStyle w:val="a1"/>
        <w:keepNext/>
        <w:ind w:firstLine="360"/>
        <w:jc w:val="center"/>
      </w:pPr>
      <w:r w:rsidRPr="007A33A0">
        <w:rPr>
          <w:noProof/>
          <w:lang w:eastAsia="zh-TW"/>
        </w:rPr>
        <w:drawing>
          <wp:inline distT="0" distB="0" distL="0" distR="0" wp14:anchorId="1911A092" wp14:editId="5449C419">
            <wp:extent cx="6120765" cy="99568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995680"/>
                    </a:xfrm>
                    <a:prstGeom prst="rect">
                      <a:avLst/>
                    </a:prstGeom>
                  </pic:spPr>
                </pic:pic>
              </a:graphicData>
            </a:graphic>
          </wp:inline>
        </w:drawing>
      </w:r>
    </w:p>
    <w:p w14:paraId="77E06297" w14:textId="45588CA6" w:rsidR="00AE190B" w:rsidRDefault="00AE190B" w:rsidP="00AE190B">
      <w:pPr>
        <w:pStyle w:val="af3"/>
      </w:pPr>
      <w:r>
        <w:t xml:space="preserve">Figure </w:t>
      </w:r>
      <w:r w:rsidR="00EE6FA4">
        <w:fldChar w:fldCharType="begin"/>
      </w:r>
      <w:r w:rsidR="00EE6FA4">
        <w:instrText xml:space="preserve"> STYLEREF 1 \s </w:instrText>
      </w:r>
      <w:r w:rsidR="00EE6FA4">
        <w:fldChar w:fldCharType="separate"/>
      </w:r>
      <w:r w:rsidR="00EE6FA4">
        <w:rPr>
          <w:noProof/>
        </w:rPr>
        <w:t>3</w:t>
      </w:r>
      <w:r w:rsidR="00EE6FA4">
        <w:fldChar w:fldCharType="end"/>
      </w:r>
      <w:r w:rsidR="00EE6FA4">
        <w:noBreakHyphen/>
      </w:r>
      <w:r w:rsidR="00EE6FA4">
        <w:fldChar w:fldCharType="begin"/>
      </w:r>
      <w:r w:rsidR="00EE6FA4">
        <w:instrText xml:space="preserve"> SEQ Figure \* ARABIC \s 1 </w:instrText>
      </w:r>
      <w:r w:rsidR="00EE6FA4">
        <w:fldChar w:fldCharType="separate"/>
      </w:r>
      <w:r w:rsidR="00EE6FA4">
        <w:rPr>
          <w:noProof/>
        </w:rPr>
        <w:t>17</w:t>
      </w:r>
      <w:r w:rsidR="00EE6FA4">
        <w:fldChar w:fldCharType="end"/>
      </w:r>
      <w:r>
        <w:t xml:space="preserve"> </w:t>
      </w:r>
      <w:r w:rsidRPr="004D67E6">
        <w:t>EstLnC</w:t>
      </w:r>
      <w:r>
        <w:t>3</w:t>
      </w:r>
      <w:r w:rsidRPr="004D67E6">
        <w:t>L</w:t>
      </w:r>
    </w:p>
    <w:p w14:paraId="76333177" w14:textId="77777777" w:rsidR="00AE190B" w:rsidRPr="00F95482" w:rsidRDefault="00AE190B" w:rsidP="00AE190B">
      <w:pPr>
        <w:pStyle w:val="a1"/>
      </w:pPr>
    </w:p>
    <w:p w14:paraId="24FD90C0" w14:textId="77B94AEA" w:rsidR="00AE190B" w:rsidRDefault="00852003" w:rsidP="00AE190B">
      <w:pPr>
        <w:pStyle w:val="3"/>
      </w:pPr>
      <w:bookmarkStart w:id="30" w:name="_Toc114602536"/>
      <w:r>
        <w:rPr>
          <w:rFonts w:hint="eastAsia"/>
        </w:rPr>
        <w:lastRenderedPageBreak/>
        <w:t>LIC</w:t>
      </w:r>
      <w:r w:rsidR="00AE190B">
        <w:t>_SRDS_01_00</w:t>
      </w:r>
      <w:r w:rsidR="00D36BA2">
        <w:t>6</w:t>
      </w:r>
      <w:r w:rsidR="00AE190B">
        <w:tab/>
      </w:r>
      <w:r w:rsidR="00AE190B">
        <w:rPr>
          <w:rFonts w:hint="eastAsia"/>
        </w:rPr>
        <w:t>右車道線資訊解析</w:t>
      </w:r>
      <w:bookmarkEnd w:id="30"/>
    </w:p>
    <w:p w14:paraId="2EA6EC98" w14:textId="4F349C27" w:rsidR="00AE190B" w:rsidRDefault="00AE190B" w:rsidP="00AE190B">
      <w:pPr>
        <w:pStyle w:val="a1"/>
        <w:rPr>
          <w:lang w:eastAsia="zh-TW"/>
        </w:rPr>
      </w:pPr>
      <w:r w:rsidRPr="0029236E">
        <w:rPr>
          <w:rFonts w:hint="eastAsia"/>
          <w:lang w:eastAsia="zh-TW"/>
        </w:rPr>
        <w:t>依據</w:t>
      </w:r>
      <w:r>
        <w:rPr>
          <w:rFonts w:hint="eastAsia"/>
          <w:lang w:eastAsia="zh-TW"/>
        </w:rPr>
        <w:t>右</w:t>
      </w:r>
      <w:r w:rsidRPr="0029236E">
        <w:rPr>
          <w:rFonts w:hint="eastAsia"/>
          <w:lang w:eastAsia="zh-TW"/>
        </w:rPr>
        <w:t>車道</w:t>
      </w:r>
      <w:r>
        <w:rPr>
          <w:rFonts w:hint="eastAsia"/>
          <w:lang w:eastAsia="zh-TW"/>
        </w:rPr>
        <w:t>有效</w:t>
      </w:r>
      <w:r w:rsidR="00C54359">
        <w:rPr>
          <w:rFonts w:hint="eastAsia"/>
          <w:lang w:eastAsia="zh-TW"/>
        </w:rPr>
        <w:t>旗標</w:t>
      </w:r>
      <w:r>
        <w:rPr>
          <w:rFonts w:hint="eastAsia"/>
          <w:lang w:eastAsia="zh-TW"/>
        </w:rPr>
        <w:t>進行判斷，</w:t>
      </w:r>
      <w:r w:rsidRPr="0029236E">
        <w:rPr>
          <w:rFonts w:hint="eastAsia"/>
          <w:lang w:eastAsia="zh-TW"/>
        </w:rPr>
        <w:t>輸出</w:t>
      </w:r>
      <w:r>
        <w:rPr>
          <w:rFonts w:hint="eastAsia"/>
          <w:lang w:eastAsia="zh-TW"/>
        </w:rPr>
        <w:t>從相機模組所獲得的右車道線資訊或估測的右車道線資訊。</w:t>
      </w:r>
    </w:p>
    <w:p w14:paraId="54CF4AB3" w14:textId="43660C4D" w:rsidR="00AE190B" w:rsidRDefault="00C54359" w:rsidP="00AE190B">
      <w:pPr>
        <w:pStyle w:val="a1"/>
        <w:keepNext/>
        <w:jc w:val="center"/>
      </w:pPr>
      <w:r w:rsidRPr="00C54359">
        <w:rPr>
          <w:noProof/>
        </w:rPr>
        <w:drawing>
          <wp:inline distT="0" distB="0" distL="0" distR="0" wp14:anchorId="3CF2AF41" wp14:editId="7AB79800">
            <wp:extent cx="5745708" cy="4417620"/>
            <wp:effectExtent l="0" t="0" r="7620" b="254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876" cy="4430051"/>
                    </a:xfrm>
                    <a:prstGeom prst="rect">
                      <a:avLst/>
                    </a:prstGeom>
                  </pic:spPr>
                </pic:pic>
              </a:graphicData>
            </a:graphic>
          </wp:inline>
        </w:drawing>
      </w:r>
    </w:p>
    <w:p w14:paraId="2F7199CF" w14:textId="08AE40EA" w:rsidR="00AE190B" w:rsidRDefault="00AE190B" w:rsidP="00AE190B">
      <w:pPr>
        <w:pStyle w:val="af3"/>
        <w:rPr>
          <w:lang w:eastAsia="zh-TW"/>
        </w:rPr>
      </w:pPr>
      <w:r>
        <w:rPr>
          <w:lang w:eastAsia="zh-TW"/>
        </w:rPr>
        <w:t xml:space="preserve">Figure </w:t>
      </w:r>
      <w:r w:rsidR="00EE6FA4">
        <w:rPr>
          <w:lang w:eastAsia="zh-TW"/>
        </w:rPr>
        <w:fldChar w:fldCharType="begin"/>
      </w:r>
      <w:r w:rsidR="00EE6FA4">
        <w:rPr>
          <w:lang w:eastAsia="zh-TW"/>
        </w:rPr>
        <w:instrText xml:space="preserve"> STYLEREF 1 \s </w:instrText>
      </w:r>
      <w:r w:rsidR="00EE6FA4">
        <w:rPr>
          <w:lang w:eastAsia="zh-TW"/>
        </w:rPr>
        <w:fldChar w:fldCharType="separate"/>
      </w:r>
      <w:r w:rsidR="00EE6FA4">
        <w:rPr>
          <w:noProof/>
          <w:lang w:eastAsia="zh-TW"/>
        </w:rPr>
        <w:t>3</w:t>
      </w:r>
      <w:r w:rsidR="00EE6FA4">
        <w:rPr>
          <w:lang w:eastAsia="zh-TW"/>
        </w:rPr>
        <w:fldChar w:fldCharType="end"/>
      </w:r>
      <w:r w:rsidR="00EE6FA4">
        <w:rPr>
          <w:lang w:eastAsia="zh-TW"/>
        </w:rPr>
        <w:noBreakHyphen/>
      </w:r>
      <w:r w:rsidR="00EE6FA4">
        <w:rPr>
          <w:lang w:eastAsia="zh-TW"/>
        </w:rPr>
        <w:fldChar w:fldCharType="begin"/>
      </w:r>
      <w:r w:rsidR="00EE6FA4">
        <w:rPr>
          <w:lang w:eastAsia="zh-TW"/>
        </w:rPr>
        <w:instrText xml:space="preserve"> SEQ Figure \* ARABIC \s 1 </w:instrText>
      </w:r>
      <w:r w:rsidR="00EE6FA4">
        <w:rPr>
          <w:lang w:eastAsia="zh-TW"/>
        </w:rPr>
        <w:fldChar w:fldCharType="separate"/>
      </w:r>
      <w:r w:rsidR="00EE6FA4">
        <w:rPr>
          <w:noProof/>
          <w:lang w:eastAsia="zh-TW"/>
        </w:rPr>
        <w:t>18</w:t>
      </w:r>
      <w:r w:rsidR="00EE6FA4">
        <w:rPr>
          <w:lang w:eastAsia="zh-TW"/>
        </w:rPr>
        <w:fldChar w:fldCharType="end"/>
      </w:r>
      <w:r>
        <w:rPr>
          <w:lang w:eastAsia="zh-TW"/>
        </w:rPr>
        <w:t xml:space="preserve"> </w:t>
      </w:r>
      <w:r>
        <w:rPr>
          <w:rFonts w:hint="eastAsia"/>
          <w:lang w:eastAsia="zh-TW"/>
        </w:rPr>
        <w:t>右</w:t>
      </w:r>
      <w:r w:rsidRPr="00AF2A8F">
        <w:rPr>
          <w:rFonts w:hint="eastAsia"/>
          <w:lang w:eastAsia="zh-TW"/>
        </w:rPr>
        <w:t>車道線資訊</w:t>
      </w:r>
    </w:p>
    <w:p w14:paraId="34265971" w14:textId="77777777" w:rsidR="00AE190B" w:rsidRDefault="00AE190B" w:rsidP="00AE190B">
      <w:pPr>
        <w:pStyle w:val="a1"/>
        <w:rPr>
          <w:lang w:eastAsia="zh-TW"/>
        </w:rPr>
      </w:pPr>
    </w:p>
    <w:p w14:paraId="3E420337" w14:textId="248FEF73" w:rsidR="00AE190B" w:rsidRDefault="00AE190B" w:rsidP="00AE190B">
      <w:pPr>
        <w:pStyle w:val="a1"/>
        <w:rPr>
          <w:lang w:eastAsia="zh-TW"/>
        </w:rPr>
      </w:pPr>
      <w:r>
        <w:rPr>
          <w:rFonts w:hint="eastAsia"/>
          <w:lang w:eastAsia="zh-TW"/>
        </w:rPr>
        <w:t>當右車道有效</w:t>
      </w:r>
      <w:r w:rsidR="00C54359">
        <w:rPr>
          <w:rFonts w:hint="eastAsia"/>
          <w:lang w:eastAsia="zh-TW"/>
        </w:rPr>
        <w:t>旗標</w:t>
      </w:r>
      <w:r>
        <w:rPr>
          <w:rFonts w:hint="eastAsia"/>
          <w:lang w:eastAsia="zh-TW"/>
        </w:rPr>
        <w:t>為TRUE時，</w:t>
      </w:r>
      <w:r w:rsidRPr="0029236E">
        <w:rPr>
          <w:rFonts w:hint="eastAsia"/>
          <w:lang w:eastAsia="zh-TW"/>
        </w:rPr>
        <w:t>輸出</w:t>
      </w:r>
      <w:r>
        <w:rPr>
          <w:rFonts w:hint="eastAsia"/>
          <w:lang w:eastAsia="zh-TW"/>
        </w:rPr>
        <w:t>從相機模組所獲得的右車道線資訊，當右車道有效資訊為FALSE時，</w:t>
      </w:r>
      <w:r w:rsidRPr="0029236E">
        <w:rPr>
          <w:rFonts w:hint="eastAsia"/>
          <w:lang w:eastAsia="zh-TW"/>
        </w:rPr>
        <w:t>輸出</w:t>
      </w:r>
      <w:r>
        <w:rPr>
          <w:rFonts w:hint="eastAsia"/>
          <w:lang w:eastAsia="zh-TW"/>
        </w:rPr>
        <w:t>估測的右車道線資訊。</w:t>
      </w:r>
    </w:p>
    <w:p w14:paraId="0582338B" w14:textId="77777777" w:rsidR="00AE190B" w:rsidRDefault="00AE190B" w:rsidP="00AE190B">
      <w:pPr>
        <w:pStyle w:val="a1"/>
        <w:rPr>
          <w:lang w:eastAsia="zh-TW"/>
        </w:rPr>
      </w:pPr>
    </w:p>
    <w:p w14:paraId="35AE339E" w14:textId="465BCDDA" w:rsidR="00FD66A7" w:rsidRDefault="00FD66A7" w:rsidP="00FD66A7">
      <w:pPr>
        <w:pStyle w:val="Web"/>
        <w:spacing w:before="0" w:beforeAutospacing="0" w:after="0" w:afterAutospacing="0"/>
        <w:rPr>
          <w:rFonts w:ascii="微軟正黑體" w:eastAsia="微軟正黑體" w:hAnsi="Times New Roman" w:cs="Arial"/>
          <w:b/>
          <w:bCs/>
          <w:szCs w:val="32"/>
          <w:lang w:val="en-GB"/>
        </w:rPr>
      </w:pPr>
      <w:r>
        <w:rPr>
          <w:rFonts w:ascii="微軟正黑體" w:eastAsia="微軟正黑體" w:hAnsi="Times New Roman" w:cs="Arial" w:hint="eastAsia"/>
          <w:b/>
          <w:szCs w:val="32"/>
          <w:lang w:val="en-GB"/>
        </w:rPr>
        <w:t>右</w:t>
      </w:r>
      <w:r w:rsidRPr="003F2EDB">
        <w:rPr>
          <w:rFonts w:ascii="微軟正黑體" w:eastAsia="微軟正黑體" w:hAnsi="Times New Roman" w:cs="Arial" w:hint="eastAsia"/>
          <w:b/>
          <w:szCs w:val="32"/>
          <w:lang w:val="en-GB"/>
        </w:rPr>
        <w:t>車道線</w:t>
      </w:r>
      <w:r>
        <w:rPr>
          <w:rFonts w:ascii="微軟正黑體" w:eastAsia="微軟正黑體" w:hAnsi="Times New Roman" w:cs="Arial" w:hint="eastAsia"/>
          <w:b/>
          <w:szCs w:val="32"/>
          <w:lang w:val="en-GB"/>
        </w:rPr>
        <w:t>資訊</w:t>
      </w:r>
      <w:r w:rsidRPr="00E03C5C">
        <w:rPr>
          <w:rFonts w:ascii="微軟正黑體" w:eastAsia="微軟正黑體" w:hAnsi="Times New Roman" w:cs="Arial" w:hint="eastAsia"/>
          <w:b/>
          <w:bCs/>
          <w:szCs w:val="32"/>
          <w:lang w:val="en-GB"/>
        </w:rPr>
        <w:t>判斷條件如下</w:t>
      </w:r>
      <w:r>
        <w:rPr>
          <w:rFonts w:ascii="微軟正黑體" w:eastAsia="微軟正黑體" w:hAnsi="Times New Roman" w:cs="Arial" w:hint="eastAsia"/>
          <w:b/>
          <w:bCs/>
          <w:szCs w:val="32"/>
          <w:lang w:val="en-GB"/>
        </w:rPr>
        <w:t>:</w:t>
      </w:r>
    </w:p>
    <w:p w14:paraId="6996336D" w14:textId="77777777" w:rsidR="00BD77A5" w:rsidRDefault="00BD77A5" w:rsidP="00BD77A5">
      <w:pPr>
        <w:pStyle w:val="Web"/>
        <w:spacing w:before="0" w:beforeAutospacing="0" w:after="0" w:afterAutospacing="0"/>
        <w:rPr>
          <w:rFonts w:ascii="微軟正黑體" w:eastAsia="微軟正黑體" w:hAnsi="Times New Roman" w:cs="Arial"/>
          <w:bCs/>
          <w:szCs w:val="32"/>
          <w:lang w:val="en-GB"/>
        </w:rPr>
      </w:pPr>
      <w:proofErr w:type="spellStart"/>
      <w:r>
        <w:rPr>
          <w:rFonts w:ascii="微軟正黑體" w:eastAsia="微軟正黑體" w:hAnsi="Times New Roman" w:cs="Arial"/>
          <w:bCs/>
          <w:szCs w:val="32"/>
          <w:lang w:val="en-GB" w:eastAsia="en-US"/>
        </w:rPr>
        <w:t>VLIC_LaneLSta_flg</w:t>
      </w:r>
      <w:proofErr w:type="spellEnd"/>
      <w:r>
        <w:rPr>
          <w:rFonts w:ascii="微軟正黑體" w:eastAsia="微軟正黑體" w:hAnsi="Times New Roman" w:cs="Arial" w:hint="eastAsia"/>
          <w:bCs/>
          <w:szCs w:val="32"/>
          <w:lang w:val="en-GB"/>
        </w:rPr>
        <w:t xml:space="preserve">==TRUE </w:t>
      </w:r>
    </w:p>
    <w:p w14:paraId="423FBDDB" w14:textId="0BBA9850" w:rsidR="00BD77A5" w:rsidRDefault="00BD77A5" w:rsidP="00BD77A5">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t>V</w:t>
      </w:r>
      <w:r>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_LnC</w:t>
      </w:r>
      <w:r w:rsidRPr="000D0013">
        <w:rPr>
          <w:rFonts w:ascii="微軟正黑體" w:eastAsia="微軟正黑體" w:hAnsi="Times New Roman" w:cs="Arial" w:hint="eastAsia"/>
          <w:bCs/>
          <w:szCs w:val="32"/>
          <w:lang w:val="en-GB" w:eastAsia="en-US"/>
        </w:rPr>
        <w:t>0</w:t>
      </w:r>
      <w:r w:rsidR="002131E3">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w:t>
      </w:r>
      <w:r w:rsidRPr="001B56BE">
        <w:rPr>
          <w:rFonts w:ascii="微軟正黑體" w:eastAsia="微軟正黑體" w:hAnsi="Times New Roman" w:cs="Arial"/>
          <w:bCs/>
          <w:szCs w:val="32"/>
          <w:lang w:val="en-GB" w:eastAsia="en-US"/>
        </w:rPr>
        <w:t>VLIC_HLC0</w:t>
      </w:r>
      <w:r w:rsidR="002131E3">
        <w:rPr>
          <w:rFonts w:ascii="微軟正黑體" w:eastAsia="微軟正黑體" w:hAnsi="Times New Roman" w:cs="Arial"/>
          <w:bCs/>
          <w:szCs w:val="32"/>
          <w:lang w:val="en-GB"/>
        </w:rPr>
        <w:t>R</w:t>
      </w:r>
      <w:r w:rsidRPr="001B56BE">
        <w:rPr>
          <w:rFonts w:ascii="微軟正黑體" w:eastAsia="微軟正黑體" w:hAnsi="Times New Roman" w:cs="Arial"/>
          <w:bCs/>
          <w:szCs w:val="32"/>
          <w:lang w:val="en-GB" w:eastAsia="en-US"/>
        </w:rPr>
        <w:t>_m</w:t>
      </w:r>
    </w:p>
    <w:p w14:paraId="22634B8F" w14:textId="76F5D09D" w:rsidR="00BD77A5" w:rsidRDefault="00BD77A5" w:rsidP="00BD77A5">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A34165">
        <w:rPr>
          <w:rFonts w:ascii="微軟正黑體" w:eastAsia="微軟正黑體" w:hAnsi="Times New Roman" w:cs="Arial"/>
          <w:bCs/>
          <w:szCs w:val="32"/>
          <w:lang w:val="en-GB" w:eastAsia="en-US"/>
        </w:rPr>
        <w:t>VLIC_LnC1</w:t>
      </w:r>
      <w:r w:rsidR="002131E3">
        <w:rPr>
          <w:rFonts w:ascii="微軟正黑體" w:eastAsia="微軟正黑體" w:hAnsi="Times New Roman" w:cs="Arial"/>
          <w:bCs/>
          <w:szCs w:val="32"/>
          <w:lang w:val="en-GB"/>
        </w:rPr>
        <w:t>R</w:t>
      </w:r>
      <w:r w:rsidRPr="00A34165">
        <w:rPr>
          <w:rFonts w:ascii="微軟正黑體" w:eastAsia="微軟正黑體" w:hAnsi="Times New Roman" w:cs="Arial"/>
          <w:bCs/>
          <w:szCs w:val="32"/>
          <w:lang w:val="en-GB" w:eastAsia="en-US"/>
        </w:rPr>
        <w:t>_rad</w:t>
      </w:r>
      <w:r w:rsidRPr="00A34165">
        <w:rPr>
          <w:rFonts w:ascii="微軟正黑體" w:eastAsia="微軟正黑體" w:hAnsi="Times New Roman" w:cs="Arial" w:hint="eastAsia"/>
          <w:bCs/>
          <w:szCs w:val="32"/>
          <w:lang w:val="en-GB" w:eastAsia="en-US"/>
        </w:rPr>
        <w:t xml:space="preserve"> =</w:t>
      </w:r>
      <w:r w:rsidRPr="00A34165">
        <w:rPr>
          <w:rFonts w:ascii="微軟正黑體" w:eastAsia="微軟正黑體" w:hAnsi="Times New Roman" w:cs="Arial"/>
          <w:bCs/>
          <w:szCs w:val="32"/>
          <w:lang w:val="en-GB" w:eastAsia="en-US"/>
        </w:rPr>
        <w:t xml:space="preserve"> VLIC_HLC1</w:t>
      </w:r>
      <w:r w:rsidR="002131E3">
        <w:rPr>
          <w:rFonts w:ascii="微軟正黑體" w:eastAsia="微軟正黑體" w:hAnsi="Times New Roman" w:cs="Arial"/>
          <w:bCs/>
          <w:szCs w:val="32"/>
          <w:lang w:val="en-GB"/>
        </w:rPr>
        <w:t>R</w:t>
      </w:r>
      <w:r w:rsidRPr="00A34165">
        <w:rPr>
          <w:rFonts w:ascii="微軟正黑體" w:eastAsia="微軟正黑體" w:hAnsi="Times New Roman" w:cs="Arial"/>
          <w:bCs/>
          <w:szCs w:val="32"/>
          <w:lang w:val="en-GB" w:eastAsia="en-US"/>
        </w:rPr>
        <w:t xml:space="preserve">_rad </w:t>
      </w:r>
    </w:p>
    <w:p w14:paraId="56566DFC" w14:textId="4E946F70" w:rsidR="00BD77A5" w:rsidRPr="00A34165" w:rsidRDefault="00BD77A5" w:rsidP="00BD77A5">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A34165">
        <w:rPr>
          <w:rFonts w:ascii="微軟正黑體" w:eastAsia="微軟正黑體" w:hAnsi="Times New Roman" w:cs="Arial"/>
          <w:bCs/>
          <w:szCs w:val="32"/>
          <w:lang w:val="en-GB" w:eastAsia="en-US"/>
        </w:rPr>
        <w:t>VLIC_LnC2</w:t>
      </w:r>
      <w:r w:rsidR="002131E3">
        <w:rPr>
          <w:rFonts w:ascii="微軟正黑體" w:eastAsia="微軟正黑體" w:hAnsi="Times New Roman" w:cs="Arial"/>
          <w:bCs/>
          <w:szCs w:val="32"/>
          <w:lang w:val="en-GB"/>
        </w:rPr>
        <w:t>R</w:t>
      </w:r>
      <w:r w:rsidRPr="00A34165">
        <w:rPr>
          <w:rFonts w:ascii="微軟正黑體" w:eastAsia="微軟正黑體" w:hAnsi="Times New Roman" w:cs="Arial"/>
          <w:bCs/>
          <w:szCs w:val="32"/>
          <w:lang w:val="en-GB" w:eastAsia="en-US"/>
        </w:rPr>
        <w:t>_1pm</w:t>
      </w:r>
      <w:r w:rsidRPr="00A34165">
        <w:rPr>
          <w:rFonts w:ascii="微軟正黑體" w:eastAsia="微軟正黑體" w:hAnsi="Times New Roman" w:cs="Arial" w:hint="eastAsia"/>
          <w:bCs/>
          <w:szCs w:val="32"/>
          <w:lang w:val="en-GB"/>
        </w:rPr>
        <w:t xml:space="preserve"> </w:t>
      </w:r>
      <w:r w:rsidRPr="00A34165">
        <w:rPr>
          <w:rFonts w:ascii="微軟正黑體" w:eastAsia="微軟正黑體" w:hAnsi="Times New Roman" w:cs="Arial" w:hint="eastAsia"/>
          <w:bCs/>
          <w:szCs w:val="32"/>
          <w:lang w:val="en-GB" w:eastAsia="en-US"/>
        </w:rPr>
        <w:t>=</w:t>
      </w:r>
      <w:r w:rsidRPr="00A34165">
        <w:rPr>
          <w:rFonts w:ascii="微軟正黑體" w:eastAsia="微軟正黑體" w:hAnsi="Times New Roman" w:cs="Arial"/>
          <w:bCs/>
          <w:szCs w:val="32"/>
          <w:lang w:val="en-GB" w:eastAsia="en-US"/>
        </w:rPr>
        <w:t xml:space="preserve"> VLIC_HLC2</w:t>
      </w:r>
      <w:r w:rsidR="002131E3">
        <w:rPr>
          <w:rFonts w:ascii="微軟正黑體" w:eastAsia="微軟正黑體" w:hAnsi="Times New Roman" w:cs="Arial"/>
          <w:bCs/>
          <w:szCs w:val="32"/>
          <w:lang w:val="en-GB"/>
        </w:rPr>
        <w:t>R</w:t>
      </w:r>
      <w:r w:rsidRPr="00A34165">
        <w:rPr>
          <w:rFonts w:ascii="微軟正黑體" w:eastAsia="微軟正黑體" w:hAnsi="Times New Roman" w:cs="Arial"/>
          <w:bCs/>
          <w:szCs w:val="32"/>
          <w:lang w:val="en-GB" w:eastAsia="en-US"/>
        </w:rPr>
        <w:t>_1pm</w:t>
      </w:r>
    </w:p>
    <w:p w14:paraId="4CC64FDC" w14:textId="7ACAE0A2" w:rsidR="00BD77A5" w:rsidRDefault="00BD77A5" w:rsidP="00BD77A5">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1B56BE">
        <w:rPr>
          <w:rFonts w:ascii="微軟正黑體" w:eastAsia="微軟正黑體" w:hAnsi="Times New Roman" w:cs="Arial"/>
          <w:bCs/>
          <w:szCs w:val="32"/>
          <w:lang w:val="en-GB" w:eastAsia="en-US"/>
        </w:rPr>
        <w:t>VLIC_LnC3</w:t>
      </w:r>
      <w:r w:rsidR="002131E3">
        <w:rPr>
          <w:rFonts w:ascii="微軟正黑體" w:eastAsia="微軟正黑體" w:hAnsi="Times New Roman" w:cs="Arial"/>
          <w:bCs/>
          <w:szCs w:val="32"/>
          <w:lang w:val="en-GB"/>
        </w:rPr>
        <w:t>R</w:t>
      </w:r>
      <w:r w:rsidRPr="001B56BE">
        <w:rPr>
          <w:rFonts w:ascii="微軟正黑體" w:eastAsia="微軟正黑體" w:hAnsi="Times New Roman" w:cs="Arial"/>
          <w:bCs/>
          <w:szCs w:val="32"/>
          <w:lang w:val="en-GB" w:eastAsia="en-US"/>
        </w:rPr>
        <w:t>_1pmm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w:t>
      </w:r>
      <w:r w:rsidRPr="00A34165">
        <w:rPr>
          <w:rFonts w:ascii="微軟正黑體" w:eastAsia="微軟正黑體" w:hAnsi="Times New Roman" w:cs="Arial"/>
          <w:bCs/>
          <w:szCs w:val="32"/>
          <w:lang w:val="en-GB" w:eastAsia="en-US"/>
        </w:rPr>
        <w:t>VLIC_HLC2</w:t>
      </w:r>
      <w:r w:rsidR="002131E3">
        <w:rPr>
          <w:rFonts w:ascii="微軟正黑體" w:eastAsia="微軟正黑體" w:hAnsi="Times New Roman" w:cs="Arial"/>
          <w:bCs/>
          <w:szCs w:val="32"/>
          <w:lang w:val="en-GB"/>
        </w:rPr>
        <w:t>R</w:t>
      </w:r>
      <w:r w:rsidRPr="00A34165">
        <w:rPr>
          <w:rFonts w:ascii="微軟正黑體" w:eastAsia="微軟正黑體" w:hAnsi="Times New Roman" w:cs="Arial"/>
          <w:bCs/>
          <w:szCs w:val="32"/>
          <w:lang w:val="en-GB" w:eastAsia="en-US"/>
        </w:rPr>
        <w:t>_1pm</w:t>
      </w:r>
      <w:r>
        <w:rPr>
          <w:rFonts w:ascii="微軟正黑體" w:eastAsia="微軟正黑體" w:hAnsi="Times New Roman" w:cs="Arial"/>
          <w:bCs/>
          <w:szCs w:val="32"/>
          <w:lang w:val="en-GB" w:eastAsia="en-US"/>
        </w:rPr>
        <w:t>m</w:t>
      </w:r>
    </w:p>
    <w:p w14:paraId="6EF299AA" w14:textId="77777777" w:rsidR="00BD77A5" w:rsidRDefault="00BD77A5" w:rsidP="00BD77A5">
      <w:pPr>
        <w:pStyle w:val="Web"/>
        <w:spacing w:before="0" w:beforeAutospacing="0" w:after="0" w:afterAutospacing="0"/>
        <w:ind w:left="536"/>
        <w:rPr>
          <w:rFonts w:ascii="微軟正黑體" w:eastAsia="微軟正黑體" w:hAnsi="Times New Roman" w:cs="Arial"/>
          <w:bCs/>
          <w:szCs w:val="32"/>
          <w:lang w:val="en-GB" w:eastAsia="en-US"/>
        </w:rPr>
      </w:pPr>
    </w:p>
    <w:p w14:paraId="6BFDFA6D" w14:textId="77777777" w:rsidR="00BD77A5" w:rsidRDefault="00BD77A5" w:rsidP="00BD77A5">
      <w:pPr>
        <w:pStyle w:val="Web"/>
        <w:spacing w:before="0" w:beforeAutospacing="0" w:after="0" w:afterAutospacing="0"/>
        <w:rPr>
          <w:rFonts w:ascii="微軟正黑體" w:eastAsia="微軟正黑體" w:hAnsi="Times New Roman" w:cs="Arial"/>
          <w:bCs/>
          <w:szCs w:val="32"/>
          <w:lang w:val="en-GB"/>
        </w:rPr>
      </w:pPr>
      <w:proofErr w:type="spellStart"/>
      <w:r>
        <w:rPr>
          <w:rFonts w:ascii="微軟正黑體" w:eastAsia="微軟正黑體" w:hAnsi="Times New Roman" w:cs="Arial"/>
          <w:bCs/>
          <w:szCs w:val="32"/>
          <w:lang w:val="en-GB" w:eastAsia="en-US"/>
        </w:rPr>
        <w:t>VLIC_LaneLSta_flg</w:t>
      </w:r>
      <w:proofErr w:type="spellEnd"/>
      <w:r>
        <w:rPr>
          <w:rFonts w:ascii="微軟正黑體" w:eastAsia="微軟正黑體" w:hAnsi="Times New Roman" w:cs="Arial" w:hint="eastAsia"/>
          <w:bCs/>
          <w:szCs w:val="32"/>
          <w:lang w:val="en-GB"/>
        </w:rPr>
        <w:t xml:space="preserve">==FALSE </w:t>
      </w:r>
    </w:p>
    <w:p w14:paraId="097D288E" w14:textId="4DDA57B3" w:rsidR="00BD77A5" w:rsidRDefault="00BD77A5" w:rsidP="00BD77A5">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0D0013">
        <w:rPr>
          <w:rFonts w:ascii="微軟正黑體" w:eastAsia="微軟正黑體" w:hAnsi="Times New Roman" w:cs="Arial"/>
          <w:bCs/>
          <w:szCs w:val="32"/>
          <w:lang w:val="en-GB" w:eastAsia="en-US"/>
        </w:rPr>
        <w:lastRenderedPageBreak/>
        <w:t>V</w:t>
      </w:r>
      <w:r>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_LnC</w:t>
      </w:r>
      <w:r w:rsidRPr="000D0013">
        <w:rPr>
          <w:rFonts w:ascii="微軟正黑體" w:eastAsia="微軟正黑體" w:hAnsi="Times New Roman" w:cs="Arial" w:hint="eastAsia"/>
          <w:bCs/>
          <w:szCs w:val="32"/>
          <w:lang w:val="en-GB" w:eastAsia="en-US"/>
        </w:rPr>
        <w:t>0</w:t>
      </w:r>
      <w:r w:rsidR="002131E3">
        <w:rPr>
          <w:rFonts w:ascii="微軟正黑體" w:eastAsia="微軟正黑體" w:hAnsi="Times New Roman" w:cs="Arial"/>
          <w:bCs/>
          <w:szCs w:val="32"/>
          <w:lang w:val="en-GB"/>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w:t>
      </w:r>
      <w:r w:rsidRPr="00BD77A5">
        <w:rPr>
          <w:rFonts w:ascii="微軟正黑體" w:eastAsia="微軟正黑體" w:hAnsi="Times New Roman" w:cs="Arial"/>
          <w:bCs/>
          <w:szCs w:val="32"/>
          <w:lang w:val="en-GB" w:eastAsia="en-US"/>
        </w:rPr>
        <w:t>VLIC_EstLnC0</w:t>
      </w:r>
      <w:r w:rsidR="002131E3">
        <w:rPr>
          <w:rFonts w:ascii="微軟正黑體" w:eastAsia="微軟正黑體" w:hAnsi="Times New Roman" w:cs="Arial"/>
          <w:bCs/>
          <w:szCs w:val="32"/>
          <w:lang w:val="en-GB"/>
        </w:rPr>
        <w:t>R</w:t>
      </w:r>
      <w:r w:rsidRPr="00BD77A5">
        <w:rPr>
          <w:rFonts w:ascii="微軟正黑體" w:eastAsia="微軟正黑體" w:hAnsi="Times New Roman" w:cs="Arial"/>
          <w:bCs/>
          <w:szCs w:val="32"/>
          <w:lang w:val="en-GB" w:eastAsia="en-US"/>
        </w:rPr>
        <w:t>_m</w:t>
      </w:r>
    </w:p>
    <w:p w14:paraId="218973EE" w14:textId="67A52423" w:rsidR="00BD77A5" w:rsidRDefault="00BD77A5" w:rsidP="00BD77A5">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A34165">
        <w:rPr>
          <w:rFonts w:ascii="微軟正黑體" w:eastAsia="微軟正黑體" w:hAnsi="Times New Roman" w:cs="Arial"/>
          <w:bCs/>
          <w:szCs w:val="32"/>
          <w:lang w:val="en-GB" w:eastAsia="en-US"/>
        </w:rPr>
        <w:t>VLIC_LnC1</w:t>
      </w:r>
      <w:r w:rsidR="002131E3">
        <w:rPr>
          <w:rFonts w:ascii="微軟正黑體" w:eastAsia="微軟正黑體" w:hAnsi="Times New Roman" w:cs="Arial"/>
          <w:bCs/>
          <w:szCs w:val="32"/>
          <w:lang w:val="en-GB"/>
        </w:rPr>
        <w:t>R</w:t>
      </w:r>
      <w:r w:rsidRPr="00A34165">
        <w:rPr>
          <w:rFonts w:ascii="微軟正黑體" w:eastAsia="微軟正黑體" w:hAnsi="Times New Roman" w:cs="Arial"/>
          <w:bCs/>
          <w:szCs w:val="32"/>
          <w:lang w:val="en-GB" w:eastAsia="en-US"/>
        </w:rPr>
        <w:t>_rad</w:t>
      </w:r>
      <w:r w:rsidRPr="00A34165">
        <w:rPr>
          <w:rFonts w:ascii="微軟正黑體" w:eastAsia="微軟正黑體" w:hAnsi="Times New Roman" w:cs="Arial" w:hint="eastAsia"/>
          <w:bCs/>
          <w:szCs w:val="32"/>
          <w:lang w:val="en-GB" w:eastAsia="en-US"/>
        </w:rPr>
        <w:t xml:space="preserve"> =</w:t>
      </w:r>
      <w:r w:rsidRPr="00A34165">
        <w:rPr>
          <w:rFonts w:ascii="微軟正黑體" w:eastAsia="微軟正黑體" w:hAnsi="Times New Roman" w:cs="Arial"/>
          <w:bCs/>
          <w:szCs w:val="32"/>
          <w:lang w:val="en-GB" w:eastAsia="en-US"/>
        </w:rPr>
        <w:t xml:space="preserve"> VLIC_</w:t>
      </w:r>
      <w:r w:rsidRPr="00BD77A5">
        <w:rPr>
          <w:rFonts w:ascii="微軟正黑體" w:eastAsia="微軟正黑體" w:hAnsi="Times New Roman" w:cs="Arial"/>
          <w:bCs/>
          <w:szCs w:val="32"/>
          <w:lang w:val="en-GB" w:eastAsia="en-US"/>
        </w:rPr>
        <w:t>EstLn</w:t>
      </w:r>
      <w:r w:rsidRPr="00A34165">
        <w:rPr>
          <w:rFonts w:ascii="微軟正黑體" w:eastAsia="微軟正黑體" w:hAnsi="Times New Roman" w:cs="Arial"/>
          <w:bCs/>
          <w:szCs w:val="32"/>
          <w:lang w:val="en-GB" w:eastAsia="en-US"/>
        </w:rPr>
        <w:t>C1</w:t>
      </w:r>
      <w:r w:rsidR="002131E3">
        <w:rPr>
          <w:rFonts w:ascii="微軟正黑體" w:eastAsia="微軟正黑體" w:hAnsi="Times New Roman" w:cs="Arial"/>
          <w:bCs/>
          <w:szCs w:val="32"/>
          <w:lang w:val="en-GB"/>
        </w:rPr>
        <w:t>R</w:t>
      </w:r>
      <w:r w:rsidRPr="00A34165">
        <w:rPr>
          <w:rFonts w:ascii="微軟正黑體" w:eastAsia="微軟正黑體" w:hAnsi="Times New Roman" w:cs="Arial"/>
          <w:bCs/>
          <w:szCs w:val="32"/>
          <w:lang w:val="en-GB" w:eastAsia="en-US"/>
        </w:rPr>
        <w:t xml:space="preserve">_rad </w:t>
      </w:r>
    </w:p>
    <w:p w14:paraId="3131289C" w14:textId="659F9118" w:rsidR="00BD77A5" w:rsidRPr="00A34165" w:rsidRDefault="00BD77A5" w:rsidP="00BD77A5">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A34165">
        <w:rPr>
          <w:rFonts w:ascii="微軟正黑體" w:eastAsia="微軟正黑體" w:hAnsi="Times New Roman" w:cs="Arial"/>
          <w:bCs/>
          <w:szCs w:val="32"/>
          <w:lang w:val="en-GB" w:eastAsia="en-US"/>
        </w:rPr>
        <w:t>VLIC_LnC2</w:t>
      </w:r>
      <w:r w:rsidR="002131E3">
        <w:rPr>
          <w:rFonts w:ascii="微軟正黑體" w:eastAsia="微軟正黑體" w:hAnsi="Times New Roman" w:cs="Arial"/>
          <w:bCs/>
          <w:szCs w:val="32"/>
          <w:lang w:val="en-GB"/>
        </w:rPr>
        <w:t>R</w:t>
      </w:r>
      <w:r w:rsidRPr="00A34165">
        <w:rPr>
          <w:rFonts w:ascii="微軟正黑體" w:eastAsia="微軟正黑體" w:hAnsi="Times New Roman" w:cs="Arial"/>
          <w:bCs/>
          <w:szCs w:val="32"/>
          <w:lang w:val="en-GB" w:eastAsia="en-US"/>
        </w:rPr>
        <w:t>_1pm</w:t>
      </w:r>
      <w:r w:rsidRPr="00A34165">
        <w:rPr>
          <w:rFonts w:ascii="微軟正黑體" w:eastAsia="微軟正黑體" w:hAnsi="Times New Roman" w:cs="Arial" w:hint="eastAsia"/>
          <w:bCs/>
          <w:szCs w:val="32"/>
          <w:lang w:val="en-GB"/>
        </w:rPr>
        <w:t xml:space="preserve"> </w:t>
      </w:r>
      <w:r w:rsidRPr="00A34165">
        <w:rPr>
          <w:rFonts w:ascii="微軟正黑體" w:eastAsia="微軟正黑體" w:hAnsi="Times New Roman" w:cs="Arial" w:hint="eastAsia"/>
          <w:bCs/>
          <w:szCs w:val="32"/>
          <w:lang w:val="en-GB" w:eastAsia="en-US"/>
        </w:rPr>
        <w:t>=</w:t>
      </w:r>
      <w:r w:rsidRPr="00A34165">
        <w:rPr>
          <w:rFonts w:ascii="微軟正黑體" w:eastAsia="微軟正黑體" w:hAnsi="Times New Roman" w:cs="Arial"/>
          <w:bCs/>
          <w:szCs w:val="32"/>
          <w:lang w:val="en-GB" w:eastAsia="en-US"/>
        </w:rPr>
        <w:t xml:space="preserve"> VLIC_</w:t>
      </w:r>
      <w:r w:rsidRPr="00BD77A5">
        <w:rPr>
          <w:rFonts w:ascii="微軟正黑體" w:eastAsia="微軟正黑體" w:hAnsi="Times New Roman" w:cs="Arial"/>
          <w:bCs/>
          <w:szCs w:val="32"/>
          <w:lang w:val="en-GB" w:eastAsia="en-US"/>
        </w:rPr>
        <w:t>EstLn</w:t>
      </w:r>
      <w:r w:rsidRPr="00A34165">
        <w:rPr>
          <w:rFonts w:ascii="微軟正黑體" w:eastAsia="微軟正黑體" w:hAnsi="Times New Roman" w:cs="Arial"/>
          <w:bCs/>
          <w:szCs w:val="32"/>
          <w:lang w:val="en-GB" w:eastAsia="en-US"/>
        </w:rPr>
        <w:t>C2</w:t>
      </w:r>
      <w:r w:rsidR="002131E3">
        <w:rPr>
          <w:rFonts w:ascii="微軟正黑體" w:eastAsia="微軟正黑體" w:hAnsi="Times New Roman" w:cs="Arial"/>
          <w:bCs/>
          <w:szCs w:val="32"/>
          <w:lang w:val="en-GB"/>
        </w:rPr>
        <w:t>R</w:t>
      </w:r>
      <w:r w:rsidRPr="00A34165">
        <w:rPr>
          <w:rFonts w:ascii="微軟正黑體" w:eastAsia="微軟正黑體" w:hAnsi="Times New Roman" w:cs="Arial"/>
          <w:bCs/>
          <w:szCs w:val="32"/>
          <w:lang w:val="en-GB" w:eastAsia="en-US"/>
        </w:rPr>
        <w:t>_1pm</w:t>
      </w:r>
    </w:p>
    <w:p w14:paraId="45EFB686" w14:textId="2DD563A4" w:rsidR="00BD77A5" w:rsidRDefault="00BD77A5" w:rsidP="00BD77A5">
      <w:pPr>
        <w:pStyle w:val="Web"/>
        <w:numPr>
          <w:ilvl w:val="0"/>
          <w:numId w:val="21"/>
        </w:numPr>
        <w:spacing w:before="0" w:beforeAutospacing="0" w:after="0" w:afterAutospacing="0"/>
        <w:rPr>
          <w:rFonts w:ascii="微軟正黑體" w:eastAsia="微軟正黑體" w:hAnsi="Times New Roman" w:cs="Arial"/>
          <w:bCs/>
          <w:szCs w:val="32"/>
          <w:lang w:val="en-GB" w:eastAsia="en-US"/>
        </w:rPr>
      </w:pPr>
      <w:r w:rsidRPr="001B56BE">
        <w:rPr>
          <w:rFonts w:ascii="微軟正黑體" w:eastAsia="微軟正黑體" w:hAnsi="Times New Roman" w:cs="Arial"/>
          <w:bCs/>
          <w:szCs w:val="32"/>
          <w:lang w:val="en-GB" w:eastAsia="en-US"/>
        </w:rPr>
        <w:t>VLIC_LnC3</w:t>
      </w:r>
      <w:r w:rsidR="002131E3">
        <w:rPr>
          <w:rFonts w:ascii="微軟正黑體" w:eastAsia="微軟正黑體" w:hAnsi="Times New Roman" w:cs="Arial"/>
          <w:bCs/>
          <w:szCs w:val="32"/>
          <w:lang w:val="en-GB"/>
        </w:rPr>
        <w:t>R</w:t>
      </w:r>
      <w:r w:rsidRPr="001B56BE">
        <w:rPr>
          <w:rFonts w:ascii="微軟正黑體" w:eastAsia="微軟正黑體" w:hAnsi="Times New Roman" w:cs="Arial"/>
          <w:bCs/>
          <w:szCs w:val="32"/>
          <w:lang w:val="en-GB" w:eastAsia="en-US"/>
        </w:rPr>
        <w:t>_1pmm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w:t>
      </w:r>
      <w:r w:rsidRPr="00A34165">
        <w:rPr>
          <w:rFonts w:ascii="微軟正黑體" w:eastAsia="微軟正黑體" w:hAnsi="Times New Roman" w:cs="Arial"/>
          <w:bCs/>
          <w:szCs w:val="32"/>
          <w:lang w:val="en-GB" w:eastAsia="en-US"/>
        </w:rPr>
        <w:t>VLIC_</w:t>
      </w:r>
      <w:r w:rsidRPr="00BD77A5">
        <w:rPr>
          <w:rFonts w:ascii="微軟正黑體" w:eastAsia="微軟正黑體" w:hAnsi="Times New Roman" w:cs="Arial"/>
          <w:bCs/>
          <w:szCs w:val="32"/>
          <w:lang w:val="en-GB" w:eastAsia="en-US"/>
        </w:rPr>
        <w:t>EstLn</w:t>
      </w:r>
      <w:r w:rsidRPr="00A34165">
        <w:rPr>
          <w:rFonts w:ascii="微軟正黑體" w:eastAsia="微軟正黑體" w:hAnsi="Times New Roman" w:cs="Arial"/>
          <w:bCs/>
          <w:szCs w:val="32"/>
          <w:lang w:val="en-GB" w:eastAsia="en-US"/>
        </w:rPr>
        <w:t>C2</w:t>
      </w:r>
      <w:r w:rsidR="002131E3">
        <w:rPr>
          <w:rFonts w:ascii="微軟正黑體" w:eastAsia="微軟正黑體" w:hAnsi="Times New Roman" w:cs="Arial"/>
          <w:bCs/>
          <w:szCs w:val="32"/>
          <w:lang w:val="en-GB"/>
        </w:rPr>
        <w:t>R</w:t>
      </w:r>
      <w:r w:rsidRPr="00A34165">
        <w:rPr>
          <w:rFonts w:ascii="微軟正黑體" w:eastAsia="微軟正黑體" w:hAnsi="Times New Roman" w:cs="Arial"/>
          <w:bCs/>
          <w:szCs w:val="32"/>
          <w:lang w:val="en-GB" w:eastAsia="en-US"/>
        </w:rPr>
        <w:t>_1pm</w:t>
      </w:r>
      <w:r>
        <w:rPr>
          <w:rFonts w:ascii="微軟正黑體" w:eastAsia="微軟正黑體" w:hAnsi="Times New Roman" w:cs="Arial"/>
          <w:bCs/>
          <w:szCs w:val="32"/>
          <w:lang w:val="en-GB" w:eastAsia="en-US"/>
        </w:rPr>
        <w:t>m</w:t>
      </w:r>
    </w:p>
    <w:p w14:paraId="4952ADD7" w14:textId="12173EBE" w:rsidR="00500BB6" w:rsidRDefault="00500BB6" w:rsidP="00500BB6">
      <w:pPr>
        <w:pStyle w:val="a1"/>
        <w:rPr>
          <w:lang w:eastAsia="zh-TW"/>
        </w:rPr>
      </w:pPr>
      <w:r>
        <w:rPr>
          <w:rFonts w:hint="eastAsia"/>
          <w:lang w:eastAsia="zh-TW"/>
        </w:rPr>
        <w:t>右車道線</w:t>
      </w:r>
      <w:r w:rsidR="006D224D">
        <w:rPr>
          <w:rFonts w:hint="eastAsia"/>
          <w:lang w:eastAsia="zh-TW"/>
        </w:rPr>
        <w:t>估測</w:t>
      </w:r>
      <w:r>
        <w:rPr>
          <w:rFonts w:hint="eastAsia"/>
          <w:lang w:eastAsia="zh-TW"/>
        </w:rPr>
        <w:t>資訊計算流程如下:</w:t>
      </w:r>
    </w:p>
    <w:p w14:paraId="06713CB6" w14:textId="5E334A18" w:rsidR="00500BB6" w:rsidRDefault="00500BB6" w:rsidP="00500BB6">
      <w:pPr>
        <w:spacing w:before="50" w:after="50" w:line="300" w:lineRule="auto"/>
        <w:jc w:val="both"/>
        <w:rPr>
          <w:lang w:eastAsia="zh-TW"/>
        </w:rPr>
      </w:pPr>
      <w:r>
        <w:rPr>
          <w:rFonts w:hint="eastAsia"/>
          <w:lang w:eastAsia="zh-TW"/>
        </w:rPr>
        <w:t>首先依據使用相機右車道線資訊旗標判斷目前最佳右車道線資訊</w:t>
      </w:r>
      <w:r w:rsidRPr="00414D6E">
        <w:rPr>
          <w:rFonts w:hint="eastAsia"/>
          <w:lang w:eastAsia="zh-TW"/>
        </w:rPr>
        <w:t>。</w:t>
      </w:r>
    </w:p>
    <w:p w14:paraId="57494B92" w14:textId="3285829C" w:rsidR="00AE190B" w:rsidRDefault="001954FD" w:rsidP="00AE190B">
      <w:pPr>
        <w:pStyle w:val="aff"/>
        <w:keepNext/>
        <w:spacing w:before="50" w:after="50" w:line="300" w:lineRule="auto"/>
        <w:ind w:leftChars="0" w:left="360"/>
        <w:jc w:val="center"/>
      </w:pPr>
      <w:r w:rsidRPr="001954FD">
        <w:rPr>
          <w:noProof/>
        </w:rPr>
        <w:drawing>
          <wp:inline distT="0" distB="0" distL="0" distR="0" wp14:anchorId="46F06BE5" wp14:editId="5A88AF48">
            <wp:extent cx="6120765" cy="4638675"/>
            <wp:effectExtent l="0" t="0" r="0" b="952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4638675"/>
                    </a:xfrm>
                    <a:prstGeom prst="rect">
                      <a:avLst/>
                    </a:prstGeom>
                  </pic:spPr>
                </pic:pic>
              </a:graphicData>
            </a:graphic>
          </wp:inline>
        </w:drawing>
      </w:r>
    </w:p>
    <w:p w14:paraId="31E501AC" w14:textId="7528CAE1" w:rsidR="00AE190B" w:rsidRDefault="00AE190B" w:rsidP="00AE190B">
      <w:pPr>
        <w:pStyle w:val="af3"/>
        <w:rPr>
          <w:lang w:eastAsia="zh-TW"/>
        </w:rPr>
      </w:pPr>
      <w:r>
        <w:rPr>
          <w:lang w:eastAsia="zh-TW"/>
        </w:rPr>
        <w:t xml:space="preserve">Figure </w:t>
      </w:r>
      <w:r w:rsidR="00EE6FA4">
        <w:rPr>
          <w:lang w:eastAsia="zh-TW"/>
        </w:rPr>
        <w:fldChar w:fldCharType="begin"/>
      </w:r>
      <w:r w:rsidR="00EE6FA4">
        <w:rPr>
          <w:lang w:eastAsia="zh-TW"/>
        </w:rPr>
        <w:instrText xml:space="preserve"> STYLEREF 1 \s </w:instrText>
      </w:r>
      <w:r w:rsidR="00EE6FA4">
        <w:rPr>
          <w:lang w:eastAsia="zh-TW"/>
        </w:rPr>
        <w:fldChar w:fldCharType="separate"/>
      </w:r>
      <w:r w:rsidR="00EE6FA4">
        <w:rPr>
          <w:noProof/>
          <w:lang w:eastAsia="zh-TW"/>
        </w:rPr>
        <w:t>3</w:t>
      </w:r>
      <w:r w:rsidR="00EE6FA4">
        <w:rPr>
          <w:lang w:eastAsia="zh-TW"/>
        </w:rPr>
        <w:fldChar w:fldCharType="end"/>
      </w:r>
      <w:r w:rsidR="00EE6FA4">
        <w:rPr>
          <w:lang w:eastAsia="zh-TW"/>
        </w:rPr>
        <w:noBreakHyphen/>
      </w:r>
      <w:r w:rsidR="00EE6FA4">
        <w:rPr>
          <w:lang w:eastAsia="zh-TW"/>
        </w:rPr>
        <w:fldChar w:fldCharType="begin"/>
      </w:r>
      <w:r w:rsidR="00EE6FA4">
        <w:rPr>
          <w:lang w:eastAsia="zh-TW"/>
        </w:rPr>
        <w:instrText xml:space="preserve"> SEQ Figure \* ARABIC \s 1 </w:instrText>
      </w:r>
      <w:r w:rsidR="00EE6FA4">
        <w:rPr>
          <w:lang w:eastAsia="zh-TW"/>
        </w:rPr>
        <w:fldChar w:fldCharType="separate"/>
      </w:r>
      <w:r w:rsidR="00EE6FA4">
        <w:rPr>
          <w:noProof/>
          <w:lang w:eastAsia="zh-TW"/>
        </w:rPr>
        <w:t>19</w:t>
      </w:r>
      <w:r w:rsidR="00EE6FA4">
        <w:rPr>
          <w:lang w:eastAsia="zh-TW"/>
        </w:rPr>
        <w:fldChar w:fldCharType="end"/>
      </w:r>
      <w:r>
        <w:rPr>
          <w:lang w:eastAsia="zh-TW"/>
        </w:rPr>
        <w:t xml:space="preserve"> </w:t>
      </w:r>
      <w:r w:rsidRPr="00087A16">
        <w:rPr>
          <w:rFonts w:hint="eastAsia"/>
          <w:lang w:eastAsia="zh-TW"/>
        </w:rPr>
        <w:t>最佳</w:t>
      </w:r>
      <w:r>
        <w:rPr>
          <w:rFonts w:hint="eastAsia"/>
          <w:lang w:eastAsia="zh-TW"/>
        </w:rPr>
        <w:t>右</w:t>
      </w:r>
      <w:r w:rsidRPr="00087A16">
        <w:rPr>
          <w:rFonts w:hint="eastAsia"/>
          <w:lang w:eastAsia="zh-TW"/>
        </w:rPr>
        <w:t>車道線架構</w:t>
      </w:r>
    </w:p>
    <w:p w14:paraId="397DF0F6" w14:textId="77777777" w:rsidR="00AE190B" w:rsidRPr="005E28AE" w:rsidRDefault="00AE190B" w:rsidP="00AE190B">
      <w:pPr>
        <w:pStyle w:val="a1"/>
        <w:rPr>
          <w:lang w:eastAsia="zh-TW"/>
        </w:rPr>
      </w:pPr>
    </w:p>
    <w:p w14:paraId="2F91E02A" w14:textId="65A528B6" w:rsidR="00AE190B" w:rsidRDefault="00AE190B" w:rsidP="00500BB6">
      <w:pPr>
        <w:pStyle w:val="aff"/>
        <w:spacing w:before="50" w:after="50" w:line="300" w:lineRule="auto"/>
        <w:ind w:leftChars="0" w:left="0"/>
        <w:jc w:val="both"/>
        <w:rPr>
          <w:lang w:eastAsia="zh-TW"/>
        </w:rPr>
      </w:pPr>
      <w:r>
        <w:rPr>
          <w:rFonts w:ascii="標楷體" w:hAnsi="標楷體" w:hint="eastAsia"/>
          <w:lang w:eastAsia="zh-TW"/>
        </w:rPr>
        <w:t>當</w:t>
      </w:r>
      <w:r w:rsidRPr="00EF3591">
        <w:rPr>
          <w:rFonts w:ascii="標楷體" w:hAnsi="標楷體" w:hint="eastAsia"/>
          <w:lang w:eastAsia="zh-TW"/>
        </w:rPr>
        <w:t>目前</w:t>
      </w:r>
      <w:r>
        <w:rPr>
          <w:rFonts w:ascii="標楷體" w:hAnsi="標楷體" w:hint="eastAsia"/>
          <w:lang w:eastAsia="zh-TW"/>
        </w:rPr>
        <w:t>右</w:t>
      </w:r>
      <w:r w:rsidRPr="00EF3591">
        <w:rPr>
          <w:rFonts w:ascii="標楷體" w:hAnsi="標楷體" w:hint="eastAsia"/>
          <w:lang w:eastAsia="zh-TW"/>
        </w:rPr>
        <w:t>車道線品質狀態判斷大於</w:t>
      </w:r>
      <w:proofErr w:type="spellStart"/>
      <w:r w:rsidR="001954FD" w:rsidRPr="001954FD">
        <w:rPr>
          <w:rFonts w:hAnsi="微軟正黑體"/>
          <w:lang w:eastAsia="zh-TW"/>
        </w:rPr>
        <w:t>KLIC_LnQualityMEDIUM_dat</w:t>
      </w:r>
      <w:proofErr w:type="spellEnd"/>
      <w:r w:rsidRPr="00EF3591">
        <w:rPr>
          <w:rFonts w:ascii="標楷體" w:hAnsi="標楷體" w:hint="eastAsia"/>
          <w:lang w:eastAsia="zh-TW"/>
        </w:rPr>
        <w:t>，且</w:t>
      </w:r>
      <w:r>
        <w:rPr>
          <w:rFonts w:hint="eastAsia"/>
          <w:lang w:eastAsia="zh-TW"/>
        </w:rPr>
        <w:t>相機輸入之</w:t>
      </w:r>
      <w:r>
        <w:rPr>
          <w:rFonts w:ascii="標楷體" w:hAnsi="標楷體" w:hint="eastAsia"/>
          <w:lang w:eastAsia="zh-TW"/>
        </w:rPr>
        <w:t>右</w:t>
      </w:r>
      <w:r>
        <w:rPr>
          <w:rFonts w:hint="eastAsia"/>
          <w:lang w:eastAsia="zh-TW"/>
        </w:rPr>
        <w:t>車道可視距離大於0</w:t>
      </w:r>
      <w:r>
        <w:rPr>
          <w:lang w:eastAsia="zh-TW"/>
        </w:rPr>
        <w:t>.</w:t>
      </w:r>
      <w:r>
        <w:rPr>
          <w:rFonts w:hint="eastAsia"/>
          <w:lang w:eastAsia="zh-TW"/>
        </w:rPr>
        <w:t>9倍的估測</w:t>
      </w:r>
      <w:r>
        <w:rPr>
          <w:rFonts w:ascii="標楷體" w:hAnsi="標楷體" w:hint="eastAsia"/>
          <w:lang w:eastAsia="zh-TW"/>
        </w:rPr>
        <w:t>右</w:t>
      </w:r>
      <w:r>
        <w:rPr>
          <w:rFonts w:hint="eastAsia"/>
          <w:lang w:eastAsia="zh-TW"/>
        </w:rPr>
        <w:t>車道可視距離時，使用相機</w:t>
      </w:r>
      <w:r>
        <w:rPr>
          <w:rFonts w:ascii="標楷體" w:hAnsi="標楷體" w:hint="eastAsia"/>
          <w:lang w:eastAsia="zh-TW"/>
        </w:rPr>
        <w:t>右</w:t>
      </w:r>
      <w:r>
        <w:rPr>
          <w:rFonts w:hint="eastAsia"/>
          <w:lang w:eastAsia="zh-TW"/>
        </w:rPr>
        <w:t>車道線資訊旗標為TRUE</w:t>
      </w:r>
      <w:r w:rsidRPr="00EF3591">
        <w:rPr>
          <w:rFonts w:ascii="標楷體" w:hAnsi="標楷體" w:hint="eastAsia"/>
          <w:lang w:eastAsia="zh-TW"/>
        </w:rPr>
        <w:t>，</w:t>
      </w:r>
      <w:r>
        <w:rPr>
          <w:rFonts w:hint="eastAsia"/>
          <w:lang w:eastAsia="zh-TW"/>
        </w:rPr>
        <w:t>使用上一時刻從相機模組所獲得的</w:t>
      </w:r>
      <w:r>
        <w:rPr>
          <w:rFonts w:ascii="標楷體" w:hAnsi="標楷體" w:hint="eastAsia"/>
          <w:lang w:eastAsia="zh-TW"/>
        </w:rPr>
        <w:t>右</w:t>
      </w:r>
      <w:r>
        <w:rPr>
          <w:rFonts w:hint="eastAsia"/>
          <w:lang w:eastAsia="zh-TW"/>
        </w:rPr>
        <w:t>車道線資訊作為最佳</w:t>
      </w:r>
      <w:r>
        <w:rPr>
          <w:rFonts w:ascii="標楷體" w:hAnsi="標楷體" w:hint="eastAsia"/>
          <w:lang w:eastAsia="zh-TW"/>
        </w:rPr>
        <w:t>右</w:t>
      </w:r>
      <w:r>
        <w:rPr>
          <w:rFonts w:hint="eastAsia"/>
          <w:lang w:eastAsia="zh-TW"/>
        </w:rPr>
        <w:t>車道線資訊，使用相機車道線資訊旗標為FALSE時，則使用上一時刻估測之</w:t>
      </w:r>
      <w:r>
        <w:rPr>
          <w:rFonts w:ascii="標楷體" w:hAnsi="標楷體" w:hint="eastAsia"/>
          <w:lang w:eastAsia="zh-TW"/>
        </w:rPr>
        <w:t>右</w:t>
      </w:r>
      <w:r>
        <w:rPr>
          <w:rFonts w:hint="eastAsia"/>
          <w:lang w:eastAsia="zh-TW"/>
        </w:rPr>
        <w:t>車道線資訊作為最佳右車道線資訊</w:t>
      </w:r>
      <w:r w:rsidRPr="00414D6E">
        <w:rPr>
          <w:rFonts w:hint="eastAsia"/>
          <w:lang w:eastAsia="zh-TW"/>
        </w:rPr>
        <w:t>。</w:t>
      </w:r>
    </w:p>
    <w:p w14:paraId="01931E21" w14:textId="01D8327D" w:rsidR="00500BB6" w:rsidRDefault="00500BB6" w:rsidP="00500BB6">
      <w:pPr>
        <w:pStyle w:val="aff"/>
        <w:spacing w:before="50" w:after="50" w:line="300" w:lineRule="auto"/>
        <w:ind w:leftChars="0" w:left="0"/>
        <w:jc w:val="both"/>
        <w:rPr>
          <w:b/>
          <w:bCs w:val="0"/>
          <w:lang w:eastAsia="zh-TW"/>
        </w:rPr>
      </w:pPr>
      <w:r w:rsidRPr="00561651">
        <w:rPr>
          <w:rFonts w:hint="eastAsia"/>
          <w:b/>
          <w:lang w:eastAsia="zh-TW"/>
        </w:rPr>
        <w:t>使用相機</w:t>
      </w:r>
      <w:r>
        <w:rPr>
          <w:rFonts w:hint="eastAsia"/>
          <w:b/>
          <w:lang w:eastAsia="zh-TW"/>
        </w:rPr>
        <w:t>右</w:t>
      </w:r>
      <w:r w:rsidRPr="00561651">
        <w:rPr>
          <w:rFonts w:hint="eastAsia"/>
          <w:b/>
          <w:lang w:eastAsia="zh-TW"/>
        </w:rPr>
        <w:t>車道線資訊</w:t>
      </w:r>
      <w:r w:rsidR="003E0D33">
        <w:rPr>
          <w:rFonts w:hint="eastAsia"/>
          <w:b/>
          <w:lang w:eastAsia="zh-TW"/>
        </w:rPr>
        <w:t>旗標</w:t>
      </w:r>
      <w:r w:rsidRPr="00E03C5C">
        <w:rPr>
          <w:rFonts w:hint="eastAsia"/>
          <w:b/>
          <w:bCs w:val="0"/>
          <w:lang w:eastAsia="zh-TW"/>
        </w:rPr>
        <w:t>判斷條件如下</w:t>
      </w:r>
      <w:r>
        <w:rPr>
          <w:rFonts w:hint="eastAsia"/>
          <w:b/>
          <w:bCs w:val="0"/>
          <w:lang w:eastAsia="zh-TW"/>
        </w:rPr>
        <w:t>:</w:t>
      </w:r>
    </w:p>
    <w:p w14:paraId="03F79582" w14:textId="0323DB3E" w:rsidR="00500BB6" w:rsidRDefault="005F6B10" w:rsidP="00500BB6">
      <w:pPr>
        <w:pStyle w:val="aff"/>
        <w:spacing w:before="50" w:after="50" w:line="300" w:lineRule="auto"/>
        <w:ind w:leftChars="0" w:left="0"/>
        <w:jc w:val="both"/>
        <w:rPr>
          <w:lang w:eastAsia="zh-TW"/>
        </w:rPr>
      </w:pPr>
      <w:proofErr w:type="spellStart"/>
      <w:r>
        <w:lastRenderedPageBreak/>
        <w:t>VLIC_HLCnfdnceR_dat</w:t>
      </w:r>
      <w:proofErr w:type="spellEnd"/>
      <w:r w:rsidR="00500BB6">
        <w:rPr>
          <w:rFonts w:hint="eastAsia"/>
          <w:lang w:eastAsia="zh-TW"/>
        </w:rPr>
        <w:t xml:space="preserve"> </w:t>
      </w:r>
      <m:oMath>
        <m:r>
          <m:rPr>
            <m:sty m:val="p"/>
          </m:rPr>
          <w:rPr>
            <w:rFonts w:ascii="Cambria Math" w:hAnsi="Cambria Math"/>
            <w:lang w:eastAsia="zh-TW"/>
          </w:rPr>
          <m:t>≥</m:t>
        </m:r>
      </m:oMath>
      <w:r w:rsidR="00500BB6">
        <w:rPr>
          <w:rFonts w:hint="eastAsia"/>
          <w:lang w:eastAsia="zh-TW"/>
        </w:rPr>
        <w:t xml:space="preserve"> </w:t>
      </w:r>
      <w:proofErr w:type="spellStart"/>
      <w:r w:rsidR="001954FD" w:rsidRPr="001954FD">
        <w:t>KLIC_LnQualityMEDIUM_dat</w:t>
      </w:r>
      <w:proofErr w:type="spellEnd"/>
    </w:p>
    <w:p w14:paraId="4C2F5493" w14:textId="77777777" w:rsidR="00500BB6" w:rsidRDefault="00500BB6" w:rsidP="00500BB6">
      <w:pPr>
        <w:pStyle w:val="aff"/>
        <w:spacing w:line="300" w:lineRule="auto"/>
        <w:ind w:leftChars="0" w:left="0"/>
        <w:jc w:val="both"/>
        <w:rPr>
          <w:lang w:eastAsia="zh-TW"/>
        </w:rPr>
      </w:pPr>
      <w:r>
        <w:rPr>
          <w:rFonts w:hint="eastAsia"/>
          <w:lang w:eastAsia="zh-TW"/>
        </w:rPr>
        <w:t>AND</w:t>
      </w:r>
    </w:p>
    <w:p w14:paraId="4ECC6127" w14:textId="41E3F23A" w:rsidR="00500BB6" w:rsidRDefault="00500BB6" w:rsidP="00500BB6">
      <w:pPr>
        <w:pStyle w:val="Web"/>
        <w:spacing w:before="0" w:beforeAutospacing="0" w:after="0" w:afterAutospacing="0"/>
        <w:rPr>
          <w:rFonts w:ascii="微軟正黑體" w:eastAsia="微軟正黑體" w:hAnsi="Times New Roman" w:cs="Arial"/>
          <w:bCs/>
          <w:szCs w:val="32"/>
          <w:lang w:val="en-GB" w:eastAsia="en-US"/>
        </w:rPr>
      </w:pPr>
      <w:proofErr w:type="spellStart"/>
      <w:r w:rsidRPr="00F95D8B">
        <w:rPr>
          <w:rFonts w:ascii="微軟正黑體" w:eastAsia="微軟正黑體" w:hAnsi="Times New Roman" w:cs="Arial"/>
          <w:bCs/>
          <w:szCs w:val="32"/>
          <w:lang w:val="en-GB" w:eastAsia="en-US"/>
        </w:rPr>
        <w:t>V</w:t>
      </w:r>
      <w:r w:rsidR="00C54359">
        <w:rPr>
          <w:rFonts w:ascii="微軟正黑體" w:eastAsia="微軟正黑體" w:hAnsi="Times New Roman" w:cs="Arial"/>
          <w:bCs/>
          <w:szCs w:val="32"/>
          <w:lang w:val="en-GB" w:eastAsia="en-US"/>
        </w:rPr>
        <w:t>LIC</w:t>
      </w:r>
      <w:r w:rsidRPr="00F95D8B">
        <w:rPr>
          <w:rFonts w:ascii="微軟正黑體" w:eastAsia="微軟正黑體" w:hAnsi="Times New Roman" w:cs="Arial"/>
          <w:bCs/>
          <w:szCs w:val="32"/>
          <w:lang w:val="en-GB" w:eastAsia="en-US"/>
        </w:rPr>
        <w:t>_</w:t>
      </w:r>
      <w:r w:rsidR="001954FD">
        <w:rPr>
          <w:rFonts w:ascii="微軟正黑體" w:eastAsia="微軟正黑體" w:hAnsi="Times New Roman" w:cs="Arial"/>
          <w:bCs/>
          <w:szCs w:val="32"/>
          <w:lang w:val="en-GB" w:eastAsia="en-US"/>
        </w:rPr>
        <w:t>HL</w:t>
      </w:r>
      <w:r w:rsidRPr="00F95D8B">
        <w:rPr>
          <w:rFonts w:ascii="微軟正黑體" w:eastAsia="微軟正黑體" w:hAnsi="Times New Roman" w:cs="Arial"/>
          <w:bCs/>
          <w:szCs w:val="32"/>
          <w:lang w:val="en-GB" w:eastAsia="en-US"/>
        </w:rPr>
        <w:t>ViewRange</w:t>
      </w:r>
      <w:r>
        <w:rPr>
          <w:rFonts w:ascii="微軟正黑體" w:eastAsia="微軟正黑體" w:hAnsi="Times New Roman" w:cs="Arial" w:hint="eastAsia"/>
          <w:bCs/>
          <w:szCs w:val="32"/>
          <w:lang w:val="en-GB"/>
        </w:rPr>
        <w:t>R</w:t>
      </w:r>
      <w:r w:rsidRPr="00F95D8B">
        <w:rPr>
          <w:rFonts w:ascii="微軟正黑體" w:eastAsia="微軟正黑體" w:hAnsi="Times New Roman" w:cs="Arial"/>
          <w:bCs/>
          <w:szCs w:val="32"/>
          <w:lang w:val="en-GB" w:eastAsia="en-US"/>
        </w:rPr>
        <w:t>_m</w:t>
      </w:r>
      <w:proofErr w:type="spellEnd"/>
      <w:r>
        <w:rPr>
          <w:rFonts w:ascii="微軟正黑體" w:eastAsia="微軟正黑體" w:hAnsi="Times New Roman" w:cs="Arial"/>
          <w:bCs/>
          <w:szCs w:val="32"/>
          <w:lang w:val="en-GB" w:eastAsia="en-US"/>
        </w:rPr>
        <w:t xml:space="preserve"> </w:t>
      </w:r>
      <m:oMath>
        <m:r>
          <m:rPr>
            <m:sty m:val="p"/>
          </m:rPr>
          <w:rPr>
            <w:rFonts w:ascii="Cambria Math" w:hAnsi="Cambria Math"/>
          </w:rPr>
          <m:t>≥</m:t>
        </m:r>
      </m:oMath>
      <w:r>
        <w:rPr>
          <w:rFonts w:ascii="微軟正黑體" w:eastAsia="微軟正黑體" w:hAnsi="Times New Roman" w:cs="Arial" w:hint="eastAsia"/>
        </w:rPr>
        <w:t xml:space="preserve"> </w:t>
      </w:r>
      <m:oMath>
        <m:r>
          <m:rPr>
            <m:sty m:val="p"/>
          </m:rPr>
          <w:rPr>
            <w:rFonts w:ascii="Cambria Math" w:eastAsia="微軟正黑體" w:hAnsi="Cambria Math" w:cs="Arial"/>
          </w:rPr>
          <m:t>0.9*</m:t>
        </m:r>
      </m:oMath>
      <w:r w:rsidRPr="00F95D8B">
        <w:rPr>
          <w:rFonts w:ascii="微軟正黑體" w:eastAsia="微軟正黑體" w:hAnsi="Times New Roman" w:cs="Arial"/>
          <w:bCs/>
          <w:szCs w:val="32"/>
          <w:lang w:val="en-GB" w:eastAsia="en-US"/>
        </w:rPr>
        <w:t>V</w:t>
      </w:r>
      <w:proofErr w:type="spellStart"/>
      <w:r w:rsidR="006B63F3">
        <w:rPr>
          <w:rFonts w:ascii="微軟正黑體" w:eastAsia="微軟正黑體" w:hAnsi="Times New Roman" w:cs="Arial"/>
          <w:bCs/>
          <w:szCs w:val="32"/>
          <w:lang w:val="en-GB" w:eastAsia="en-US"/>
        </w:rPr>
        <w:t>LIC</w:t>
      </w:r>
      <w:r w:rsidRPr="00F95D8B">
        <w:rPr>
          <w:rFonts w:ascii="微軟正黑體" w:eastAsia="微軟正黑體" w:hAnsi="Times New Roman" w:cs="Arial"/>
          <w:bCs/>
          <w:szCs w:val="32"/>
          <w:lang w:val="en-GB" w:eastAsia="en-US"/>
        </w:rPr>
        <w:t>_EstViewRangeEnd</w:t>
      </w:r>
      <w:r>
        <w:rPr>
          <w:rFonts w:ascii="微軟正黑體" w:eastAsia="微軟正黑體" w:hAnsi="Times New Roman" w:cs="Arial" w:hint="eastAsia"/>
          <w:bCs/>
          <w:szCs w:val="32"/>
          <w:lang w:val="en-GB"/>
        </w:rPr>
        <w:t>R</w:t>
      </w:r>
      <w:r w:rsidRPr="00F95D8B">
        <w:rPr>
          <w:rFonts w:ascii="微軟正黑體" w:eastAsia="微軟正黑體" w:hAnsi="Times New Roman" w:cs="Arial"/>
          <w:bCs/>
          <w:szCs w:val="32"/>
          <w:lang w:val="en-GB" w:eastAsia="en-US"/>
        </w:rPr>
        <w:t>_m</w:t>
      </w:r>
      <w:proofErr w:type="spellEnd"/>
    </w:p>
    <w:p w14:paraId="11B7F647" w14:textId="54685457" w:rsidR="00500BB6" w:rsidRDefault="00500BB6" w:rsidP="00500BB6">
      <w:pPr>
        <w:pStyle w:val="Web"/>
        <w:numPr>
          <w:ilvl w:val="1"/>
          <w:numId w:val="21"/>
        </w:numPr>
        <w:spacing w:beforeLines="50" w:before="120" w:beforeAutospacing="0" w:after="0" w:afterAutospacing="0"/>
        <w:ind w:left="567"/>
        <w:rPr>
          <w:rFonts w:ascii="微軟正黑體" w:eastAsia="微軟正黑體" w:hAnsi="Times New Roman" w:cs="Arial"/>
          <w:bCs/>
          <w:szCs w:val="32"/>
          <w:lang w:val="en-GB" w:eastAsia="en-US"/>
        </w:rPr>
      </w:pPr>
      <w:proofErr w:type="spellStart"/>
      <w:r w:rsidRPr="00512F0A">
        <w:rPr>
          <w:rFonts w:ascii="微軟正黑體" w:eastAsia="微軟正黑體" w:hAnsi="Times New Roman" w:cs="Arial"/>
          <w:bCs/>
          <w:szCs w:val="32"/>
          <w:lang w:val="en-GB" w:eastAsia="en-US"/>
        </w:rPr>
        <w:t>UsingRawLn</w:t>
      </w:r>
      <w:r>
        <w:rPr>
          <w:rFonts w:ascii="微軟正黑體" w:eastAsia="微軟正黑體" w:hAnsi="Times New Roman" w:cs="Arial" w:hint="eastAsia"/>
          <w:bCs/>
          <w:szCs w:val="32"/>
          <w:lang w:val="en-GB"/>
        </w:rPr>
        <w:t>R</w:t>
      </w:r>
      <w:r w:rsidRPr="00512F0A">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w:t>
      </w:r>
      <m:oMath>
        <m:r>
          <m:rPr>
            <m:sty m:val="p"/>
          </m:rPr>
          <w:rPr>
            <w:rFonts w:ascii="Cambria Math" w:hAnsi="Cambria Math" w:hint="eastAsia"/>
          </w:rPr>
          <m:t xml:space="preserve"> </m:t>
        </m:r>
      </m:oMath>
      <w:r w:rsidRPr="0029377D">
        <w:rPr>
          <w:rFonts w:ascii="微軟正黑體" w:eastAsia="微軟正黑體" w:hAnsi="Times New Roman" w:cs="Arial" w:hint="eastAsia"/>
          <w:bCs/>
          <w:szCs w:val="32"/>
          <w:lang w:val="en-GB" w:eastAsia="en-US"/>
        </w:rPr>
        <w:t>T</w:t>
      </w:r>
      <w:r w:rsidRPr="0029377D">
        <w:rPr>
          <w:rFonts w:ascii="微軟正黑體" w:eastAsia="微軟正黑體" w:hAnsi="Times New Roman" w:cs="Arial"/>
          <w:bCs/>
          <w:szCs w:val="32"/>
          <w:lang w:val="en-GB" w:eastAsia="en-US"/>
        </w:rPr>
        <w:t>RUE</w:t>
      </w:r>
    </w:p>
    <w:p w14:paraId="2FDFCED7" w14:textId="77777777" w:rsidR="00500BB6" w:rsidRDefault="00500BB6" w:rsidP="00500BB6">
      <w:pPr>
        <w:pStyle w:val="Web"/>
        <w:spacing w:before="0" w:beforeAutospacing="0" w:after="0" w:afterAutospacing="0"/>
        <w:ind w:firstLine="360"/>
        <w:rPr>
          <w:rFonts w:ascii="微軟正黑體" w:eastAsia="微軟正黑體" w:hAnsi="Times New Roman" w:cs="Arial"/>
          <w:bCs/>
          <w:szCs w:val="32"/>
          <w:lang w:val="en-GB" w:eastAsia="en-US"/>
        </w:rPr>
      </w:pPr>
    </w:p>
    <w:p w14:paraId="380EDA4F" w14:textId="0480BBF0" w:rsidR="00500BB6" w:rsidRDefault="00500BB6" w:rsidP="00500BB6">
      <w:pPr>
        <w:pStyle w:val="Web"/>
        <w:spacing w:before="0" w:beforeAutospacing="0" w:after="0" w:afterAutospacing="0"/>
        <w:ind w:leftChars="59" w:left="142"/>
        <w:rPr>
          <w:rFonts w:ascii="微軟正黑體" w:eastAsia="微軟正黑體" w:hAnsi="Times New Roman" w:cs="Arial"/>
          <w:b/>
          <w:bCs/>
          <w:szCs w:val="32"/>
          <w:lang w:val="en-GB"/>
        </w:rPr>
      </w:pPr>
      <w:r>
        <w:rPr>
          <w:rFonts w:ascii="微軟正黑體" w:eastAsia="微軟正黑體" w:hAnsi="Times New Roman" w:cs="Arial" w:hint="eastAsia"/>
          <w:b/>
          <w:szCs w:val="32"/>
          <w:lang w:val="en-GB"/>
        </w:rPr>
        <w:t>最佳右</w:t>
      </w:r>
      <w:r w:rsidRPr="003F2EDB">
        <w:rPr>
          <w:rFonts w:ascii="微軟正黑體" w:eastAsia="微軟正黑體" w:hAnsi="Times New Roman" w:cs="Arial" w:hint="eastAsia"/>
          <w:b/>
          <w:szCs w:val="32"/>
          <w:lang w:val="en-GB"/>
        </w:rPr>
        <w:t>車道線</w:t>
      </w:r>
      <w:r>
        <w:rPr>
          <w:rFonts w:ascii="微軟正黑體" w:eastAsia="微軟正黑體" w:hAnsi="Times New Roman" w:cs="Arial" w:hint="eastAsia"/>
          <w:b/>
          <w:szCs w:val="32"/>
          <w:lang w:val="en-GB"/>
        </w:rPr>
        <w:t>資訊</w:t>
      </w:r>
      <w:r w:rsidRPr="00E03C5C">
        <w:rPr>
          <w:rFonts w:ascii="微軟正黑體" w:eastAsia="微軟正黑體" w:hAnsi="Times New Roman" w:cs="Arial" w:hint="eastAsia"/>
          <w:b/>
          <w:bCs/>
          <w:szCs w:val="32"/>
          <w:lang w:val="en-GB"/>
        </w:rPr>
        <w:t>判斷條件如下</w:t>
      </w:r>
      <w:r>
        <w:rPr>
          <w:rFonts w:ascii="微軟正黑體" w:eastAsia="微軟正黑體" w:hAnsi="Times New Roman" w:cs="Arial" w:hint="eastAsia"/>
          <w:b/>
          <w:bCs/>
          <w:szCs w:val="32"/>
          <w:lang w:val="en-GB"/>
        </w:rPr>
        <w:t>:</w:t>
      </w:r>
    </w:p>
    <w:p w14:paraId="335A334C" w14:textId="65674EFB" w:rsidR="00716CDD" w:rsidRDefault="00716CDD" w:rsidP="00716CDD">
      <w:pPr>
        <w:pStyle w:val="Web"/>
        <w:spacing w:before="0" w:beforeAutospacing="0" w:after="0" w:afterAutospacing="0"/>
        <w:ind w:leftChars="59" w:left="142"/>
        <w:rPr>
          <w:rFonts w:ascii="微軟正黑體" w:eastAsia="微軟正黑體" w:hAnsi="Times New Roman" w:cs="Arial"/>
          <w:bCs/>
          <w:szCs w:val="32"/>
          <w:lang w:val="en-GB"/>
        </w:rPr>
      </w:pPr>
      <w:proofErr w:type="spellStart"/>
      <w:r w:rsidRPr="00A26681">
        <w:rPr>
          <w:rFonts w:ascii="微軟正黑體" w:eastAsia="微軟正黑體" w:hAnsi="Times New Roman" w:cs="Arial"/>
          <w:bCs/>
          <w:szCs w:val="32"/>
          <w:lang w:val="en-GB" w:eastAsia="en-US"/>
        </w:rPr>
        <w:t>UsingRawLn</w:t>
      </w:r>
      <w:r>
        <w:rPr>
          <w:rFonts w:ascii="微軟正黑體" w:eastAsia="微軟正黑體" w:hAnsi="Times New Roman" w:cs="Arial"/>
          <w:bCs/>
          <w:szCs w:val="32"/>
          <w:lang w:val="en-GB" w:eastAsia="en-US"/>
        </w:rPr>
        <w:t>R</w:t>
      </w:r>
      <w:r w:rsidRPr="00A26681">
        <w:rPr>
          <w:rFonts w:ascii="微軟正黑體" w:eastAsia="微軟正黑體" w:hAnsi="Times New Roman" w:cs="Arial"/>
          <w:bCs/>
          <w:szCs w:val="32"/>
          <w:lang w:val="en-GB" w:eastAsia="en-US"/>
        </w:rPr>
        <w:t>_flg</w:t>
      </w:r>
      <w:proofErr w:type="spellEnd"/>
      <w:r>
        <w:rPr>
          <w:rFonts w:ascii="微軟正黑體" w:eastAsia="微軟正黑體" w:hAnsi="Times New Roman" w:cs="Arial" w:hint="eastAsia"/>
          <w:bCs/>
          <w:szCs w:val="32"/>
          <w:lang w:val="en-GB"/>
        </w:rPr>
        <w:t xml:space="preserve"> == TRUE </w:t>
      </w:r>
    </w:p>
    <w:p w14:paraId="266EAB93" w14:textId="1FB3B8CB" w:rsidR="00716CDD" w:rsidRDefault="00716CDD" w:rsidP="00716CDD">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sidR="00322DC9">
        <w:rPr>
          <w:rFonts w:ascii="微軟正黑體" w:eastAsia="微軟正黑體" w:hAnsi="Times New Roman" w:cs="Arial"/>
          <w:bCs/>
          <w:szCs w:val="32"/>
          <w:lang w:val="en-GB" w:eastAsia="en-US"/>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w:t>
      </w:r>
      <w:r w:rsidRPr="00A8467B">
        <w:rPr>
          <w:rFonts w:ascii="微軟正黑體" w:eastAsia="微軟正黑體" w:hAnsi="Times New Roman" w:cs="Arial"/>
          <w:bCs/>
          <w:szCs w:val="32"/>
          <w:lang w:val="en-GB" w:eastAsia="en-US"/>
        </w:rPr>
        <w:t>VLIC_HLC0</w:t>
      </w:r>
      <w:r w:rsidR="00322DC9">
        <w:rPr>
          <w:rFonts w:ascii="微軟正黑體" w:eastAsia="微軟正黑體" w:hAnsi="Times New Roman" w:cs="Arial"/>
          <w:bCs/>
          <w:szCs w:val="32"/>
          <w:lang w:val="en-GB" w:eastAsia="en-US"/>
        </w:rPr>
        <w:t>R</w:t>
      </w:r>
      <w:r w:rsidRPr="00A8467B">
        <w:rPr>
          <w:rFonts w:ascii="微軟正黑體" w:eastAsia="微軟正黑體" w:hAnsi="Times New Roman" w:cs="Arial"/>
          <w:bCs/>
          <w:szCs w:val="32"/>
          <w:lang w:val="en-GB" w:eastAsia="en-US"/>
        </w:rPr>
        <w:t>_m</w:t>
      </w:r>
    </w:p>
    <w:p w14:paraId="7EB8EC62" w14:textId="441D5EC8" w:rsidR="00716CDD" w:rsidRDefault="00716CDD" w:rsidP="00716CDD">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1</w:t>
      </w:r>
      <w:r w:rsidR="00322DC9">
        <w:rPr>
          <w:rFonts w:ascii="微軟正黑體" w:eastAsia="微軟正黑體" w:hAnsi="Times New Roman" w:cs="Arial"/>
          <w:bCs/>
          <w:szCs w:val="32"/>
          <w:lang w:val="en-GB" w:eastAsia="en-US"/>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w:t>
      </w:r>
      <w:r w:rsidRPr="00A8467B">
        <w:rPr>
          <w:rFonts w:ascii="微軟正黑體" w:eastAsia="微軟正黑體" w:hAnsi="Times New Roman" w:cs="Arial"/>
          <w:bCs/>
          <w:szCs w:val="32"/>
          <w:lang w:val="en-GB" w:eastAsia="en-US"/>
        </w:rPr>
        <w:t>VLIC_HLC1</w:t>
      </w:r>
      <w:r w:rsidR="00322DC9">
        <w:rPr>
          <w:rFonts w:ascii="微軟正黑體" w:eastAsia="微軟正黑體" w:hAnsi="Times New Roman" w:cs="Arial"/>
          <w:bCs/>
          <w:szCs w:val="32"/>
          <w:lang w:val="en-GB" w:eastAsia="en-US"/>
        </w:rPr>
        <w:t>R</w:t>
      </w:r>
      <w:r w:rsidRPr="00A8467B">
        <w:rPr>
          <w:rFonts w:ascii="微軟正黑體" w:eastAsia="微軟正黑體" w:hAnsi="Times New Roman" w:cs="Arial"/>
          <w:bCs/>
          <w:szCs w:val="32"/>
          <w:lang w:val="en-GB" w:eastAsia="en-US"/>
        </w:rPr>
        <w:t>_rad</w:t>
      </w:r>
    </w:p>
    <w:p w14:paraId="17515E78" w14:textId="0AC3E64F" w:rsidR="00716CDD" w:rsidRDefault="00716CDD" w:rsidP="00716CDD">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2</w:t>
      </w:r>
      <w:r w:rsidR="00322DC9">
        <w:rPr>
          <w:rFonts w:ascii="微軟正黑體" w:eastAsia="微軟正黑體" w:hAnsi="Times New Roman" w:cs="Arial"/>
          <w:bCs/>
          <w:szCs w:val="32"/>
          <w:lang w:val="en-GB" w:eastAsia="en-US"/>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w:t>
      </w:r>
      <w:r w:rsidRPr="00A8467B">
        <w:rPr>
          <w:rFonts w:ascii="微軟正黑體" w:eastAsia="微軟正黑體" w:hAnsi="Times New Roman" w:cs="Arial"/>
          <w:bCs/>
          <w:szCs w:val="32"/>
          <w:lang w:val="en-GB" w:eastAsia="en-US"/>
        </w:rPr>
        <w:t>VLIC_HLC2</w:t>
      </w:r>
      <w:r w:rsidR="00322DC9">
        <w:rPr>
          <w:rFonts w:ascii="微軟正黑體" w:eastAsia="微軟正黑體" w:hAnsi="Times New Roman" w:cs="Arial"/>
          <w:bCs/>
          <w:szCs w:val="32"/>
          <w:lang w:val="en-GB" w:eastAsia="en-US"/>
        </w:rPr>
        <w:t>R</w:t>
      </w:r>
      <w:r w:rsidRPr="00A8467B">
        <w:rPr>
          <w:rFonts w:ascii="微軟正黑體" w:eastAsia="微軟正黑體" w:hAnsi="Times New Roman" w:cs="Arial"/>
          <w:bCs/>
          <w:szCs w:val="32"/>
          <w:lang w:val="en-GB" w:eastAsia="en-US"/>
        </w:rPr>
        <w:t>_1pm</w:t>
      </w:r>
    </w:p>
    <w:p w14:paraId="27A1E69B" w14:textId="03316D81" w:rsidR="00716CDD" w:rsidRDefault="00716CDD" w:rsidP="00716CDD">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eastAsia="en-US"/>
        </w:rPr>
        <w:t>3</w:t>
      </w:r>
      <w:r w:rsidR="00322DC9">
        <w:rPr>
          <w:rFonts w:ascii="微軟正黑體" w:eastAsia="微軟正黑體" w:hAnsi="Times New Roman" w:cs="Arial"/>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w:t>
      </w:r>
      <w:r w:rsidRPr="00A8467B">
        <w:rPr>
          <w:rFonts w:ascii="微軟正黑體" w:eastAsia="微軟正黑體" w:hAnsi="Times New Roman" w:cs="Arial"/>
          <w:bCs/>
          <w:szCs w:val="32"/>
          <w:lang w:val="en-GB" w:eastAsia="en-US"/>
        </w:rPr>
        <w:t>VLIC_HLC2</w:t>
      </w:r>
      <w:r w:rsidR="00322DC9">
        <w:rPr>
          <w:rFonts w:ascii="微軟正黑體" w:eastAsia="微軟正黑體" w:hAnsi="Times New Roman" w:cs="Arial"/>
          <w:bCs/>
          <w:szCs w:val="32"/>
          <w:lang w:val="en-GB" w:eastAsia="en-US"/>
        </w:rPr>
        <w:t>R</w:t>
      </w:r>
      <w:r w:rsidRPr="00A8467B">
        <w:rPr>
          <w:rFonts w:ascii="微軟正黑體" w:eastAsia="微軟正黑體" w:hAnsi="Times New Roman" w:cs="Arial"/>
          <w:bCs/>
          <w:szCs w:val="32"/>
          <w:lang w:val="en-GB" w:eastAsia="en-US"/>
        </w:rPr>
        <w:t>_1pm</w:t>
      </w:r>
      <w:r>
        <w:rPr>
          <w:rFonts w:ascii="微軟正黑體" w:eastAsia="微軟正黑體" w:hAnsi="Times New Roman" w:cs="Arial"/>
          <w:bCs/>
          <w:szCs w:val="32"/>
          <w:lang w:val="en-GB" w:eastAsia="en-US"/>
        </w:rPr>
        <w:t>m</w:t>
      </w:r>
    </w:p>
    <w:p w14:paraId="091886F4" w14:textId="76F9B193" w:rsidR="00716CDD" w:rsidRPr="002B3F54" w:rsidRDefault="00716CDD" w:rsidP="00716CDD">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rPr>
        <w:t>Op</w:t>
      </w:r>
      <w:r>
        <w:rPr>
          <w:rFonts w:ascii="微軟正黑體" w:eastAsia="微軟正黑體" w:hAnsi="Times New Roman" w:cs="Arial"/>
          <w:bCs/>
          <w:szCs w:val="32"/>
          <w:lang w:val="en-GB"/>
        </w:rPr>
        <w:t>tViewRange</w:t>
      </w:r>
      <w:r w:rsidR="00322DC9">
        <w:rPr>
          <w:rFonts w:ascii="微軟正黑體" w:eastAsia="微軟正黑體" w:hAnsi="Times New Roman" w:cs="Arial"/>
          <w:bCs/>
          <w:szCs w:val="32"/>
          <w:lang w:val="en-GB" w:eastAsia="en-US"/>
        </w:rPr>
        <w:t>R</w:t>
      </w:r>
      <w:proofErr w:type="spellEnd"/>
      <w:r>
        <w:rPr>
          <w:rFonts w:ascii="微軟正黑體" w:eastAsia="微軟正黑體" w:hAnsi="Times New Roman" w:cs="Arial"/>
          <w:bCs/>
          <w:szCs w:val="32"/>
          <w:lang w:val="en-GB"/>
        </w:rPr>
        <w:t xml:space="preserve"> = </w:t>
      </w:r>
      <w:proofErr w:type="spellStart"/>
      <w:r w:rsidRPr="00A8467B">
        <w:rPr>
          <w:rFonts w:ascii="微軟正黑體" w:eastAsia="微軟正黑體" w:hAnsi="Times New Roman" w:cs="Arial"/>
          <w:bCs/>
          <w:szCs w:val="32"/>
          <w:lang w:val="en-GB" w:eastAsia="en-US"/>
        </w:rPr>
        <w:t>VLIC_HLViewRange</w:t>
      </w:r>
      <w:r w:rsidR="00322DC9">
        <w:rPr>
          <w:rFonts w:ascii="微軟正黑體" w:eastAsia="微軟正黑體" w:hAnsi="Times New Roman" w:cs="Arial"/>
          <w:bCs/>
          <w:szCs w:val="32"/>
          <w:lang w:val="en-GB" w:eastAsia="en-US"/>
        </w:rPr>
        <w:t>R</w:t>
      </w:r>
      <w:r w:rsidRPr="00A8467B">
        <w:rPr>
          <w:rFonts w:ascii="微軟正黑體" w:eastAsia="微軟正黑體" w:hAnsi="Times New Roman" w:cs="Arial"/>
          <w:bCs/>
          <w:szCs w:val="32"/>
          <w:lang w:val="en-GB" w:eastAsia="en-US"/>
        </w:rPr>
        <w:t>_m</w:t>
      </w:r>
      <w:proofErr w:type="spellEnd"/>
    </w:p>
    <w:p w14:paraId="0CFDEC6D" w14:textId="77777777" w:rsidR="00716CDD" w:rsidRDefault="00716CDD" w:rsidP="00716CDD">
      <w:pPr>
        <w:pStyle w:val="Web"/>
        <w:spacing w:before="0" w:beforeAutospacing="0" w:after="0" w:afterAutospacing="0"/>
        <w:ind w:left="622"/>
        <w:rPr>
          <w:rFonts w:ascii="微軟正黑體" w:eastAsia="微軟正黑體" w:hAnsi="Times New Roman" w:cs="Arial"/>
          <w:bCs/>
          <w:szCs w:val="32"/>
          <w:lang w:val="en-GB" w:eastAsia="en-US"/>
        </w:rPr>
      </w:pPr>
    </w:p>
    <w:p w14:paraId="0463C467" w14:textId="77777777" w:rsidR="00716CDD" w:rsidRDefault="00716CDD" w:rsidP="00716CDD">
      <w:pPr>
        <w:pStyle w:val="Web"/>
        <w:spacing w:before="0" w:beforeAutospacing="0" w:after="0" w:afterAutospacing="0"/>
        <w:ind w:leftChars="59" w:left="142"/>
        <w:rPr>
          <w:rFonts w:ascii="微軟正黑體" w:eastAsia="微軟正黑體" w:hAnsi="Times New Roman" w:cs="Arial"/>
          <w:bCs/>
          <w:szCs w:val="32"/>
          <w:lang w:val="en-GB"/>
        </w:rPr>
      </w:pPr>
      <w:proofErr w:type="spellStart"/>
      <w:r w:rsidRPr="00A26681">
        <w:rPr>
          <w:rFonts w:ascii="微軟正黑體" w:eastAsia="微軟正黑體" w:hAnsi="Times New Roman" w:cs="Arial"/>
          <w:bCs/>
          <w:szCs w:val="32"/>
          <w:lang w:val="en-GB" w:eastAsia="en-US"/>
        </w:rPr>
        <w:t>UsingRawLnL_flg</w:t>
      </w:r>
      <w:proofErr w:type="spellEnd"/>
      <w:r>
        <w:rPr>
          <w:rFonts w:ascii="微軟正黑體" w:eastAsia="微軟正黑體" w:hAnsi="Times New Roman" w:cs="Arial" w:hint="eastAsia"/>
          <w:bCs/>
          <w:szCs w:val="32"/>
          <w:lang w:val="en-GB"/>
        </w:rPr>
        <w:t xml:space="preserve"> ==FALSE </w:t>
      </w:r>
    </w:p>
    <w:p w14:paraId="02725CBE" w14:textId="2FE40081" w:rsidR="00716CDD" w:rsidRDefault="00716CDD" w:rsidP="00716CDD">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sidRPr="000D0013">
        <w:rPr>
          <w:rFonts w:ascii="微軟正黑體" w:eastAsia="微軟正黑體" w:hAnsi="Times New Roman" w:cs="Arial" w:hint="eastAsia"/>
          <w:bCs/>
          <w:szCs w:val="32"/>
          <w:lang w:val="en-GB" w:eastAsia="en-US"/>
        </w:rPr>
        <w:t>0</w:t>
      </w:r>
      <w:r w:rsidR="00322DC9">
        <w:rPr>
          <w:rFonts w:ascii="微軟正黑體" w:eastAsia="微軟正黑體" w:hAnsi="Times New Roman" w:cs="Arial"/>
          <w:bCs/>
          <w:szCs w:val="32"/>
          <w:lang w:val="en-GB" w:eastAsia="en-US"/>
        </w:rPr>
        <w:t>R</w:t>
      </w:r>
      <w:r w:rsidRPr="000D0013">
        <w:rPr>
          <w:rFonts w:ascii="微軟正黑體" w:eastAsia="微軟正黑體" w:hAnsi="Times New Roman" w:cs="Arial"/>
          <w:bCs/>
          <w:szCs w:val="32"/>
          <w:lang w:val="en-GB" w:eastAsia="en-US"/>
        </w:rPr>
        <w:t>_m</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_EstLnC</w:t>
      </w:r>
      <w:r>
        <w:rPr>
          <w:rFonts w:ascii="微軟正黑體" w:eastAsia="微軟正黑體" w:hAnsi="Times New Roman" w:cs="Arial"/>
          <w:bCs/>
          <w:szCs w:val="32"/>
          <w:lang w:val="en-GB"/>
        </w:rPr>
        <w:t>0</w:t>
      </w:r>
      <w:r w:rsidR="00322DC9">
        <w:rPr>
          <w:rFonts w:ascii="微軟正黑體" w:eastAsia="微軟正黑體" w:hAnsi="Times New Roman" w:cs="Arial"/>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sidRPr="000D0013">
        <w:rPr>
          <w:rFonts w:ascii="微軟正黑體" w:eastAsia="微軟正黑體" w:hAnsi="Times New Roman" w:cs="Arial"/>
          <w:bCs/>
          <w:szCs w:val="32"/>
          <w:lang w:val="en-GB" w:eastAsia="en-US"/>
        </w:rPr>
        <w:t>m</w:t>
      </w:r>
    </w:p>
    <w:p w14:paraId="785C96C6" w14:textId="394F0F66" w:rsidR="00716CDD" w:rsidRDefault="00716CDD" w:rsidP="00716CDD">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1</w:t>
      </w:r>
      <w:r w:rsidR="00322DC9">
        <w:rPr>
          <w:rFonts w:ascii="微軟正黑體" w:eastAsia="微軟正黑體" w:hAnsi="Times New Roman" w:cs="Arial"/>
          <w:bCs/>
          <w:szCs w:val="32"/>
          <w:lang w:val="en-GB" w:eastAsia="en-US"/>
        </w:rPr>
        <w:t>R</w:t>
      </w:r>
      <w:r w:rsidRPr="000D0013">
        <w:rPr>
          <w:rFonts w:ascii="微軟正黑體" w:eastAsia="微軟正黑體" w:hAnsi="Times New Roman" w:cs="Arial"/>
          <w:bCs/>
          <w:szCs w:val="32"/>
          <w:lang w:val="en-GB" w:eastAsia="en-US"/>
        </w:rPr>
        <w:t>_</w:t>
      </w:r>
      <w:r>
        <w:rPr>
          <w:rFonts w:ascii="微軟正黑體" w:eastAsia="微軟正黑體" w:hAnsi="Times New Roman" w:cs="Arial"/>
          <w:bCs/>
          <w:szCs w:val="32"/>
          <w:lang w:val="en-GB" w:eastAsia="en-US"/>
        </w:rPr>
        <w:t xml:space="preserve"> rad</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_EstLnC</w:t>
      </w:r>
      <w:r>
        <w:rPr>
          <w:rFonts w:ascii="微軟正黑體" w:eastAsia="微軟正黑體" w:hAnsi="Times New Roman" w:cs="Arial"/>
          <w:bCs/>
          <w:szCs w:val="32"/>
          <w:lang w:val="en-GB"/>
        </w:rPr>
        <w:t>1</w:t>
      </w:r>
      <w:r w:rsidR="00322DC9">
        <w:rPr>
          <w:rFonts w:ascii="微軟正黑體" w:eastAsia="微軟正黑體" w:hAnsi="Times New Roman" w:cs="Arial"/>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rad</w:t>
      </w:r>
    </w:p>
    <w:p w14:paraId="13111B27" w14:textId="06D6B079" w:rsidR="00716CDD" w:rsidRDefault="00716CDD" w:rsidP="00716CDD">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2</w:t>
      </w:r>
      <w:r w:rsidR="00322DC9">
        <w:rPr>
          <w:rFonts w:ascii="微軟正黑體" w:eastAsia="微軟正黑體" w:hAnsi="Times New Roman" w:cs="Arial"/>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_EstLnC</w:t>
      </w:r>
      <w:r>
        <w:rPr>
          <w:rFonts w:ascii="微軟正黑體" w:eastAsia="微軟正黑體" w:hAnsi="Times New Roman" w:cs="Arial"/>
          <w:bCs/>
          <w:szCs w:val="32"/>
          <w:lang w:val="en-GB"/>
        </w:rPr>
        <w:t>2</w:t>
      </w:r>
      <w:r w:rsidR="00322DC9">
        <w:rPr>
          <w:rFonts w:ascii="微軟正黑體" w:eastAsia="微軟正黑體" w:hAnsi="Times New Roman" w:cs="Arial"/>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124B5CE5" w14:textId="7250F0A0" w:rsidR="00716CDD" w:rsidRDefault="00716CDD" w:rsidP="00716CDD">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r>
        <w:rPr>
          <w:rFonts w:ascii="微軟正黑體" w:eastAsia="微軟正黑體" w:hAnsi="Times New Roman" w:cs="Arial"/>
          <w:bCs/>
          <w:szCs w:val="32"/>
          <w:lang w:val="en-GB" w:eastAsia="en-US"/>
        </w:rPr>
        <w:t>Opt</w:t>
      </w:r>
      <w:r w:rsidRPr="000D0013">
        <w:rPr>
          <w:rFonts w:ascii="微軟正黑體" w:eastAsia="微軟正黑體" w:hAnsi="Times New Roman" w:cs="Arial"/>
          <w:bCs/>
          <w:szCs w:val="32"/>
          <w:lang w:val="en-GB" w:eastAsia="en-US"/>
        </w:rPr>
        <w:t>C</w:t>
      </w:r>
      <w:r>
        <w:rPr>
          <w:rFonts w:ascii="微軟正黑體" w:eastAsia="微軟正黑體" w:hAnsi="Times New Roman" w:cs="Arial"/>
          <w:bCs/>
          <w:szCs w:val="32"/>
          <w:lang w:val="en-GB"/>
        </w:rPr>
        <w:t>3</w:t>
      </w:r>
      <w:r w:rsidR="00322DC9">
        <w:rPr>
          <w:rFonts w:ascii="微軟正黑體" w:eastAsia="微軟正黑體" w:hAnsi="Times New Roman" w:cs="Arial"/>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r>
        <w:rPr>
          <w:rFonts w:ascii="微軟正黑體" w:eastAsia="微軟正黑體" w:hAnsi="Times New Roman" w:cs="Arial" w:hint="eastAsia"/>
          <w:bCs/>
          <w:szCs w:val="32"/>
          <w:lang w:val="en-GB"/>
        </w:rPr>
        <w:t xml:space="preserve"> </w:t>
      </w:r>
      <w:r>
        <w:rPr>
          <w:rFonts w:ascii="微軟正黑體" w:eastAsia="微軟正黑體" w:hAnsi="Times New Roman" w:cs="Arial" w:hint="eastAsia"/>
          <w:bCs/>
          <w:szCs w:val="32"/>
          <w:lang w:val="en-GB" w:eastAsia="en-US"/>
        </w:rPr>
        <w:t>=</w:t>
      </w:r>
      <w:r w:rsidRPr="000D0013">
        <w:rPr>
          <w:rFonts w:ascii="微軟正黑體" w:eastAsia="微軟正黑體" w:hAnsi="Times New Roman" w:cs="Arial"/>
          <w:bCs/>
          <w:szCs w:val="32"/>
          <w:lang w:val="en-GB" w:eastAsia="en-US"/>
        </w:rPr>
        <w:t xml:space="preserve"> V</w:t>
      </w:r>
      <w:r>
        <w:rPr>
          <w:rFonts w:ascii="微軟正黑體" w:eastAsia="微軟正黑體" w:hAnsi="Times New Roman" w:cs="Arial"/>
          <w:bCs/>
          <w:szCs w:val="32"/>
          <w:lang w:val="en-GB" w:eastAsia="en-US"/>
        </w:rPr>
        <w:t>LIC</w:t>
      </w:r>
      <w:r w:rsidRPr="000D0013">
        <w:rPr>
          <w:rFonts w:ascii="微軟正黑體" w:eastAsia="微軟正黑體" w:hAnsi="Times New Roman" w:cs="Arial"/>
          <w:bCs/>
          <w:szCs w:val="32"/>
          <w:lang w:val="en-GB" w:eastAsia="en-US"/>
        </w:rPr>
        <w:t>_EstLnC</w:t>
      </w:r>
      <w:r>
        <w:rPr>
          <w:rFonts w:ascii="微軟正黑體" w:eastAsia="微軟正黑體" w:hAnsi="Times New Roman" w:cs="Arial"/>
          <w:bCs/>
          <w:szCs w:val="32"/>
          <w:lang w:val="en-GB"/>
        </w:rPr>
        <w:t>3</w:t>
      </w:r>
      <w:r w:rsidR="00322DC9">
        <w:rPr>
          <w:rFonts w:ascii="微軟正黑體" w:eastAsia="微軟正黑體" w:hAnsi="Times New Roman" w:cs="Arial"/>
          <w:bCs/>
          <w:szCs w:val="32"/>
          <w:lang w:val="en-GB" w:eastAsia="en-US"/>
        </w:rPr>
        <w:t>R</w:t>
      </w:r>
      <w:r w:rsidRPr="000D0013">
        <w:rPr>
          <w:rFonts w:ascii="微軟正黑體" w:eastAsia="微軟正黑體" w:hAnsi="Times New Roman" w:cs="Arial"/>
          <w:bCs/>
          <w:szCs w:val="32"/>
          <w:lang w:val="en-GB" w:eastAsia="en-US"/>
        </w:rPr>
        <w:t>_</w:t>
      </w:r>
      <w:r w:rsidRPr="00C93404">
        <w:rPr>
          <w:rFonts w:ascii="微軟正黑體" w:eastAsia="微軟正黑體" w:hAnsi="Times New Roman" w:cs="Arial"/>
          <w:bCs/>
          <w:szCs w:val="32"/>
          <w:lang w:val="en-GB" w:eastAsia="en-US"/>
        </w:rPr>
        <w:t xml:space="preserve"> </w:t>
      </w:r>
      <w:r>
        <w:rPr>
          <w:rFonts w:ascii="微軟正黑體" w:eastAsia="微軟正黑體" w:hAnsi="Times New Roman" w:cs="Arial"/>
          <w:bCs/>
          <w:szCs w:val="32"/>
          <w:lang w:val="en-GB" w:eastAsia="en-US"/>
        </w:rPr>
        <w:t>rat</w:t>
      </w:r>
    </w:p>
    <w:p w14:paraId="703779BB" w14:textId="2D3C69B8" w:rsidR="00716CDD" w:rsidRPr="00420EF4" w:rsidRDefault="00716CDD" w:rsidP="00716CDD">
      <w:pPr>
        <w:pStyle w:val="Web"/>
        <w:numPr>
          <w:ilvl w:val="1"/>
          <w:numId w:val="21"/>
        </w:numPr>
        <w:spacing w:before="0" w:beforeAutospacing="0" w:after="0" w:afterAutospacing="0"/>
        <w:ind w:leftChars="59" w:left="622"/>
        <w:rPr>
          <w:rFonts w:ascii="微軟正黑體" w:eastAsia="微軟正黑體" w:hAnsi="Times New Roman" w:cs="Arial"/>
          <w:bCs/>
          <w:szCs w:val="32"/>
          <w:lang w:val="en-GB" w:eastAsia="en-US"/>
        </w:rPr>
      </w:pPr>
      <w:proofErr w:type="spellStart"/>
      <w:r>
        <w:rPr>
          <w:rFonts w:ascii="微軟正黑體" w:eastAsia="微軟正黑體" w:hAnsi="Times New Roman" w:cs="Arial" w:hint="eastAsia"/>
          <w:bCs/>
          <w:szCs w:val="32"/>
          <w:lang w:val="en-GB"/>
        </w:rPr>
        <w:t>Op</w:t>
      </w:r>
      <w:r>
        <w:rPr>
          <w:rFonts w:ascii="微軟正黑體" w:eastAsia="微軟正黑體" w:hAnsi="Times New Roman" w:cs="Arial"/>
          <w:bCs/>
          <w:szCs w:val="32"/>
          <w:lang w:val="en-GB"/>
        </w:rPr>
        <w:t>tViewRangeL</w:t>
      </w:r>
      <w:proofErr w:type="spellEnd"/>
      <w:r>
        <w:rPr>
          <w:rFonts w:ascii="微軟正黑體" w:eastAsia="微軟正黑體" w:hAnsi="Times New Roman" w:cs="Arial"/>
          <w:bCs/>
          <w:szCs w:val="32"/>
          <w:lang w:val="en-GB"/>
        </w:rPr>
        <w:t xml:space="preserve"> = </w:t>
      </w:r>
      <w:proofErr w:type="spellStart"/>
      <w:r w:rsidRPr="00420EF4">
        <w:rPr>
          <w:rFonts w:ascii="微軟正黑體" w:eastAsia="微軟正黑體" w:hAnsi="Times New Roman" w:cs="Arial"/>
          <w:bCs/>
          <w:szCs w:val="32"/>
          <w:lang w:val="en-GB" w:eastAsia="en-US"/>
        </w:rPr>
        <w:t>V</w:t>
      </w:r>
      <w:r>
        <w:rPr>
          <w:rFonts w:ascii="微軟正黑體" w:eastAsia="微軟正黑體" w:hAnsi="Times New Roman" w:cs="Arial"/>
          <w:bCs/>
          <w:szCs w:val="32"/>
          <w:lang w:val="en-GB" w:eastAsia="en-US"/>
        </w:rPr>
        <w:t>LIC</w:t>
      </w:r>
      <w:r w:rsidRPr="00420EF4">
        <w:rPr>
          <w:rFonts w:ascii="微軟正黑體" w:eastAsia="微軟正黑體" w:hAnsi="Times New Roman" w:cs="Arial"/>
          <w:bCs/>
          <w:szCs w:val="32"/>
          <w:lang w:val="en-GB" w:eastAsia="en-US"/>
        </w:rPr>
        <w:t>_EstViewRangeEnd</w:t>
      </w:r>
      <w:r w:rsidR="00322DC9">
        <w:rPr>
          <w:rFonts w:ascii="微軟正黑體" w:eastAsia="微軟正黑體" w:hAnsi="Times New Roman" w:cs="Arial"/>
          <w:bCs/>
          <w:szCs w:val="32"/>
          <w:lang w:val="en-GB" w:eastAsia="en-US"/>
        </w:rPr>
        <w:t>R</w:t>
      </w:r>
      <w:r w:rsidRPr="00420EF4">
        <w:rPr>
          <w:rFonts w:ascii="微軟正黑體" w:eastAsia="微軟正黑體" w:hAnsi="Times New Roman" w:cs="Arial"/>
          <w:bCs/>
          <w:szCs w:val="32"/>
          <w:lang w:val="en-GB" w:eastAsia="en-US"/>
        </w:rPr>
        <w:t>_m</w:t>
      </w:r>
      <w:proofErr w:type="spellEnd"/>
    </w:p>
    <w:p w14:paraId="1C464833" w14:textId="77777777" w:rsidR="00500BB6" w:rsidRDefault="00500BB6" w:rsidP="00500BB6">
      <w:pPr>
        <w:pStyle w:val="Web"/>
        <w:spacing w:before="0" w:beforeAutospacing="0" w:after="0" w:afterAutospacing="0"/>
        <w:ind w:leftChars="59" w:left="142"/>
        <w:rPr>
          <w:rFonts w:ascii="微軟正黑體" w:eastAsia="微軟正黑體" w:hAnsi="Times New Roman" w:cs="Arial"/>
          <w:bCs/>
          <w:szCs w:val="32"/>
          <w:lang w:val="en-GB" w:eastAsia="en-US"/>
        </w:rPr>
      </w:pPr>
    </w:p>
    <w:p w14:paraId="4F4C83C0" w14:textId="2C0D76CF" w:rsidR="00500BB6" w:rsidRPr="00E03C5C" w:rsidRDefault="00177DD4" w:rsidP="00500BB6">
      <w:pPr>
        <w:pStyle w:val="Web"/>
        <w:spacing w:before="0" w:beforeAutospacing="0" w:after="0" w:afterAutospacing="0"/>
        <w:ind w:leftChars="59" w:left="142"/>
        <w:rPr>
          <w:rFonts w:ascii="微軟正黑體" w:eastAsia="微軟正黑體" w:hAnsi="Times New Roman" w:cs="Arial"/>
          <w:bCs/>
          <w:szCs w:val="32"/>
          <w:lang w:val="en-GB"/>
        </w:rPr>
      </w:pPr>
      <w:r>
        <w:rPr>
          <w:rFonts w:ascii="微軟正黑體" w:eastAsia="微軟正黑體" w:hAnsi="Times New Roman" w:cs="Arial" w:hint="eastAsia"/>
          <w:bCs/>
          <w:szCs w:val="32"/>
          <w:lang w:val="en-GB"/>
        </w:rPr>
        <w:t>依據獲得的最佳右車道資訊進行估測，</w:t>
      </w:r>
      <w:r w:rsidR="00500BB6">
        <w:rPr>
          <w:rFonts w:ascii="微軟正黑體" w:eastAsia="微軟正黑體" w:hAnsi="Times New Roman" w:cs="Arial" w:hint="eastAsia"/>
          <w:bCs/>
          <w:szCs w:val="32"/>
          <w:lang w:val="en-GB"/>
        </w:rPr>
        <w:t>右車道估測器解析如下:</w:t>
      </w:r>
    </w:p>
    <w:p w14:paraId="7E23537C" w14:textId="350902F8" w:rsidR="00AE190B" w:rsidRDefault="00AE190B" w:rsidP="00500BB6">
      <w:pPr>
        <w:pStyle w:val="a1"/>
        <w:numPr>
          <w:ilvl w:val="0"/>
          <w:numId w:val="24"/>
        </w:numPr>
        <w:rPr>
          <w:lang w:eastAsia="zh-TW"/>
        </w:rPr>
      </w:pPr>
      <w:r>
        <w:rPr>
          <w:rFonts w:hint="eastAsia"/>
          <w:lang w:eastAsia="zh-TW"/>
        </w:rPr>
        <w:t>估測右車道</w:t>
      </w:r>
      <m:oMath>
        <m:r>
          <m:rPr>
            <m:sty m:val="p"/>
          </m:rPr>
          <w:rPr>
            <w:rFonts w:ascii="Cambria Math" w:hAnsi="Cambria Math"/>
            <w:lang w:eastAsia="zh-TW"/>
          </w:rPr>
          <m:t>C0</m:t>
        </m:r>
      </m:oMath>
      <w:r w:rsidR="00A12919">
        <w:rPr>
          <w:lang w:eastAsia="zh-TW"/>
        </w:rPr>
        <w:t xml:space="preserve"> </w:t>
      </w:r>
    </w:p>
    <w:p w14:paraId="2C46B535" w14:textId="77777777" w:rsidR="00AE190B" w:rsidRPr="00500BB6" w:rsidRDefault="00AE190B" w:rsidP="00500BB6">
      <w:pPr>
        <w:pStyle w:val="a1"/>
        <w:spacing w:beforeLines="50" w:before="120" w:afterLines="50" w:after="120"/>
        <w:ind w:leftChars="249" w:left="598"/>
        <w:rPr>
          <w:lang w:eastAsia="zh-TW"/>
        </w:rPr>
      </w:pPr>
      <m:oMathPara>
        <m:oMathParaPr>
          <m:jc m:val="center"/>
        </m:oMathParaPr>
        <m:oMath>
          <m:r>
            <m:rPr>
              <m:sty m:val="p"/>
            </m:rPr>
            <w:rPr>
              <w:rFonts w:ascii="Cambria Math" w:hAnsi="Cambria Math"/>
              <w:sz w:val="22"/>
              <w:lang w:eastAsia="zh-TW"/>
            </w:rPr>
            <m:t xml:space="preserve"> </m:t>
          </m:r>
          <m:r>
            <m:rPr>
              <m:sty m:val="p"/>
            </m:rPr>
            <w:rPr>
              <w:rFonts w:ascii="Cambria Math" w:hAnsi="Cambria Math" w:hint="eastAsia"/>
              <w:sz w:val="22"/>
              <w:lang w:eastAsia="zh-TW"/>
            </w:rPr>
            <m:t>E</m:t>
          </m:r>
          <m:r>
            <m:rPr>
              <m:sty m:val="p"/>
            </m:rPr>
            <w:rPr>
              <w:rFonts w:ascii="Cambria Math" w:hAnsi="Cambria Math"/>
              <w:sz w:val="22"/>
              <w:lang w:eastAsia="zh-TW"/>
            </w:rPr>
            <m:t>stC0</m:t>
          </m:r>
          <m:r>
            <m:rPr>
              <m:sty m:val="p"/>
            </m:rPr>
            <w:rPr>
              <w:rFonts w:ascii="Cambria Math" w:hAnsi="Cambria Math" w:hint="eastAsia"/>
              <w:sz w:val="22"/>
              <w:lang w:eastAsia="zh-TW"/>
            </w:rPr>
            <m:t>R</m:t>
          </m:r>
          <m:r>
            <m:rPr>
              <m:sty m:val="p"/>
            </m:rPr>
            <w:rPr>
              <w:rFonts w:ascii="Cambria Math" w:hAnsi="Cambria Math"/>
              <w:sz w:val="22"/>
              <w:lang w:eastAsia="zh-TW"/>
            </w:rPr>
            <m:t xml:space="preserve">= </m:t>
          </m:r>
          <m:r>
            <m:rPr>
              <m:sty m:val="p"/>
            </m:rPr>
            <w:rPr>
              <w:rFonts w:ascii="Cambria Math" w:hAnsi="Cambria Math" w:hint="eastAsia"/>
              <w:sz w:val="22"/>
              <w:lang w:eastAsia="zh-TW"/>
            </w:rPr>
            <m:t>O</m:t>
          </m:r>
          <m:r>
            <m:rPr>
              <m:sty m:val="p"/>
            </m:rPr>
            <w:rPr>
              <w:rFonts w:ascii="Cambria Math" w:hAnsi="Cambria Math"/>
              <w:sz w:val="22"/>
              <w:lang w:eastAsia="zh-TW"/>
            </w:rPr>
            <m:t>ptC0</m:t>
          </m:r>
          <m:r>
            <m:rPr>
              <m:sty m:val="p"/>
            </m:rPr>
            <w:rPr>
              <w:rFonts w:ascii="Cambria Math" w:hAnsi="Cambria Math" w:hint="eastAsia"/>
              <w:sz w:val="22"/>
              <w:lang w:eastAsia="zh-TW"/>
            </w:rPr>
            <m:t>R</m:t>
          </m:r>
          <m:r>
            <m:rPr>
              <m:sty m:val="p"/>
            </m:rPr>
            <w:rPr>
              <w:rFonts w:ascii="Cambria Math" w:hAnsi="Cambria Math"/>
              <w:sz w:val="22"/>
              <w:lang w:eastAsia="zh-TW"/>
            </w:rPr>
            <m:t>-veh_y+</m:t>
          </m:r>
          <m:r>
            <m:rPr>
              <m:sty m:val="p"/>
            </m:rPr>
            <w:rPr>
              <w:rFonts w:ascii="Cambria Math" w:hAnsi="Cambria Math" w:hint="eastAsia"/>
              <w:sz w:val="22"/>
              <w:lang w:eastAsia="zh-TW"/>
            </w:rPr>
            <m:t>O</m:t>
          </m:r>
          <m:r>
            <m:rPr>
              <m:sty m:val="p"/>
            </m:rPr>
            <w:rPr>
              <w:rFonts w:ascii="Cambria Math" w:hAnsi="Cambria Math"/>
              <w:sz w:val="22"/>
              <w:lang w:eastAsia="zh-TW"/>
            </w:rPr>
            <m:t>ptC1</m:t>
          </m:r>
          <m:r>
            <m:rPr>
              <m:sty m:val="p"/>
            </m:rPr>
            <w:rPr>
              <w:rFonts w:ascii="Cambria Math" w:hAnsi="Cambria Math" w:hint="eastAsia"/>
              <w:sz w:val="22"/>
              <w:lang w:eastAsia="zh-TW"/>
            </w:rPr>
            <m:t>R</m:t>
          </m:r>
          <m:r>
            <m:rPr>
              <m:sty m:val="p"/>
            </m:rPr>
            <w:rPr>
              <w:rFonts w:ascii="Cambria Math" w:hAnsi="Cambria Math"/>
              <w:sz w:val="22"/>
              <w:lang w:eastAsia="zh-TW"/>
            </w:rPr>
            <m:t>*veh_x+</m:t>
          </m:r>
          <m:r>
            <m:rPr>
              <m:sty m:val="p"/>
            </m:rPr>
            <w:rPr>
              <w:rFonts w:ascii="Cambria Math" w:hAnsi="Cambria Math" w:hint="eastAsia"/>
              <w:sz w:val="22"/>
              <w:lang w:eastAsia="zh-TW"/>
            </w:rPr>
            <m:t>O</m:t>
          </m:r>
          <m:r>
            <m:rPr>
              <m:sty m:val="p"/>
            </m:rPr>
            <w:rPr>
              <w:rFonts w:ascii="Cambria Math" w:hAnsi="Cambria Math"/>
              <w:sz w:val="22"/>
              <w:lang w:eastAsia="zh-TW"/>
            </w:rPr>
            <m:t>ptC2</m:t>
          </m:r>
          <m:r>
            <m:rPr>
              <m:sty m:val="p"/>
            </m:rPr>
            <w:rPr>
              <w:rFonts w:ascii="Cambria Math" w:hAnsi="Cambria Math" w:hint="eastAsia"/>
              <w:sz w:val="22"/>
              <w:lang w:eastAsia="zh-TW"/>
            </w:rPr>
            <m:t>R</m:t>
          </m:r>
          <m:r>
            <m:rPr>
              <m:sty m:val="p"/>
            </m:rPr>
            <w:rPr>
              <w:rFonts w:ascii="Cambria Math" w:hAnsi="Cambria Math"/>
              <w:sz w:val="22"/>
              <w:lang w:eastAsia="zh-TW"/>
            </w:rPr>
            <m:t>*veh_x^2+</m:t>
          </m:r>
          <m:r>
            <m:rPr>
              <m:sty m:val="p"/>
            </m:rPr>
            <w:rPr>
              <w:rFonts w:ascii="Cambria Math" w:hAnsi="Cambria Math" w:hint="eastAsia"/>
              <w:sz w:val="22"/>
              <w:lang w:eastAsia="zh-TW"/>
            </w:rPr>
            <m:t>O</m:t>
          </m:r>
          <m:r>
            <m:rPr>
              <m:sty m:val="p"/>
            </m:rPr>
            <w:rPr>
              <w:rFonts w:ascii="Cambria Math" w:hAnsi="Cambria Math"/>
              <w:sz w:val="22"/>
              <w:lang w:eastAsia="zh-TW"/>
            </w:rPr>
            <m:t>ptC3</m:t>
          </m:r>
          <m:r>
            <m:rPr>
              <m:sty m:val="p"/>
            </m:rPr>
            <w:rPr>
              <w:rFonts w:ascii="Cambria Math" w:hAnsi="Cambria Math" w:hint="eastAsia"/>
              <w:sz w:val="22"/>
              <w:lang w:eastAsia="zh-TW"/>
            </w:rPr>
            <m:t>R</m:t>
          </m:r>
          <m:r>
            <m:rPr>
              <m:sty m:val="p"/>
            </m:rPr>
            <w:rPr>
              <w:rFonts w:ascii="Cambria Math" w:hAnsi="Cambria Math"/>
              <w:sz w:val="22"/>
              <w:lang w:eastAsia="zh-TW"/>
            </w:rPr>
            <m:t xml:space="preserve"> *veh_x^3 </m:t>
          </m:r>
        </m:oMath>
      </m:oMathPara>
    </w:p>
    <w:p w14:paraId="2FA28128" w14:textId="77777777" w:rsidR="00AE190B" w:rsidRDefault="00AE190B" w:rsidP="00500BB6">
      <w:pPr>
        <w:pStyle w:val="a1"/>
        <w:ind w:leftChars="250" w:left="600"/>
        <w:rPr>
          <w:lang w:eastAsia="zh-TW"/>
        </w:rPr>
      </w:pPr>
      <w:r>
        <w:rPr>
          <w:rFonts w:hint="eastAsia"/>
          <w:lang w:eastAsia="zh-TW"/>
        </w:rPr>
        <w:t>其中</w:t>
      </w:r>
      <m:oMath>
        <m:r>
          <m:rPr>
            <m:sty m:val="p"/>
          </m:rPr>
          <w:rPr>
            <w:rFonts w:ascii="Cambria Math" w:hAnsi="Cambria Math"/>
            <w:lang w:eastAsia="zh-TW"/>
          </w:rPr>
          <m:t>veh_x</m:t>
        </m:r>
      </m:oMath>
      <w:r>
        <w:rPr>
          <w:rFonts w:hint="eastAsia"/>
          <w:lang w:eastAsia="zh-TW"/>
        </w:rPr>
        <w:t>為一取樣時間內之縱向移動距離、</w:t>
      </w:r>
      <m:oMath>
        <m:r>
          <m:rPr>
            <m:sty m:val="p"/>
          </m:rPr>
          <w:rPr>
            <w:rFonts w:ascii="Cambria Math" w:hAnsi="Cambria Math"/>
            <w:lang w:eastAsia="zh-TW"/>
          </w:rPr>
          <m:t>veh_y</m:t>
        </m:r>
      </m:oMath>
      <w:r>
        <w:rPr>
          <w:rFonts w:hint="eastAsia"/>
          <w:lang w:eastAsia="zh-TW"/>
        </w:rPr>
        <w:t>為一取樣時間內之側向移動距離。</w:t>
      </w:r>
    </w:p>
    <w:p w14:paraId="08419947" w14:textId="77777777" w:rsidR="00AE190B" w:rsidRDefault="00AE190B" w:rsidP="00AE190B">
      <w:pPr>
        <w:pStyle w:val="a1"/>
        <w:ind w:left="360"/>
        <w:rPr>
          <w:lang w:eastAsia="zh-TW"/>
        </w:rPr>
      </w:pPr>
    </w:p>
    <w:p w14:paraId="57A1DFAE" w14:textId="77777777" w:rsidR="00AE190B" w:rsidRDefault="00AE190B" w:rsidP="00AE190B">
      <w:pPr>
        <w:pStyle w:val="a1"/>
        <w:keepNext/>
        <w:ind w:left="360"/>
      </w:pPr>
      <w:r w:rsidRPr="00442EBE">
        <w:rPr>
          <w:noProof/>
          <w:lang w:eastAsia="zh-TW"/>
        </w:rPr>
        <w:drawing>
          <wp:inline distT="0" distB="0" distL="0" distR="0" wp14:anchorId="0EF75FC0" wp14:editId="43210943">
            <wp:extent cx="6120765" cy="158559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1585595"/>
                    </a:xfrm>
                    <a:prstGeom prst="rect">
                      <a:avLst/>
                    </a:prstGeom>
                  </pic:spPr>
                </pic:pic>
              </a:graphicData>
            </a:graphic>
          </wp:inline>
        </w:drawing>
      </w:r>
    </w:p>
    <w:p w14:paraId="780EFA76" w14:textId="73AA223E" w:rsidR="00AE190B" w:rsidRDefault="00AE190B" w:rsidP="00AE190B">
      <w:pPr>
        <w:pStyle w:val="af3"/>
        <w:rPr>
          <w:lang w:eastAsia="zh-TW"/>
        </w:rPr>
      </w:pPr>
      <w:r>
        <w:t xml:space="preserve">Figure </w:t>
      </w:r>
      <w:r w:rsidR="00EE6FA4">
        <w:fldChar w:fldCharType="begin"/>
      </w:r>
      <w:r w:rsidR="00EE6FA4">
        <w:instrText xml:space="preserve"> STYLEREF 1 \s </w:instrText>
      </w:r>
      <w:r w:rsidR="00EE6FA4">
        <w:fldChar w:fldCharType="separate"/>
      </w:r>
      <w:r w:rsidR="00EE6FA4">
        <w:rPr>
          <w:noProof/>
        </w:rPr>
        <w:t>3</w:t>
      </w:r>
      <w:r w:rsidR="00EE6FA4">
        <w:fldChar w:fldCharType="end"/>
      </w:r>
      <w:r w:rsidR="00EE6FA4">
        <w:noBreakHyphen/>
      </w:r>
      <w:r w:rsidR="00EE6FA4">
        <w:fldChar w:fldCharType="begin"/>
      </w:r>
      <w:r w:rsidR="00EE6FA4">
        <w:instrText xml:space="preserve"> SEQ Figure \* ARABIC \s 1 </w:instrText>
      </w:r>
      <w:r w:rsidR="00EE6FA4">
        <w:fldChar w:fldCharType="separate"/>
      </w:r>
      <w:r w:rsidR="00EE6FA4">
        <w:rPr>
          <w:noProof/>
        </w:rPr>
        <w:t>20</w:t>
      </w:r>
      <w:r w:rsidR="00EE6FA4">
        <w:fldChar w:fldCharType="end"/>
      </w:r>
      <w:r>
        <w:t xml:space="preserve"> </w:t>
      </w:r>
      <w:r w:rsidRPr="00F9727A">
        <w:t>EstLaneC0</w:t>
      </w:r>
      <w:r>
        <w:t>R</w:t>
      </w:r>
    </w:p>
    <w:p w14:paraId="71AB826A" w14:textId="77777777" w:rsidR="00AE190B" w:rsidRDefault="00AE190B" w:rsidP="00AE190B">
      <w:pPr>
        <w:pStyle w:val="a1"/>
        <w:ind w:left="360"/>
        <w:rPr>
          <w:lang w:eastAsia="zh-TW"/>
        </w:rPr>
      </w:pPr>
    </w:p>
    <w:p w14:paraId="5BB71EF5" w14:textId="31A22844" w:rsidR="00AE190B" w:rsidRDefault="00AE190B" w:rsidP="00A12919">
      <w:pPr>
        <w:pStyle w:val="a1"/>
        <w:numPr>
          <w:ilvl w:val="0"/>
          <w:numId w:val="24"/>
        </w:numPr>
        <w:rPr>
          <w:lang w:eastAsia="zh-TW"/>
        </w:rPr>
      </w:pPr>
      <w:r>
        <w:rPr>
          <w:rFonts w:hint="eastAsia"/>
          <w:lang w:eastAsia="zh-TW"/>
        </w:rPr>
        <w:t>估測右車道</w:t>
      </w:r>
      <m:oMath>
        <m:r>
          <m:rPr>
            <m:sty m:val="p"/>
          </m:rPr>
          <w:rPr>
            <w:rFonts w:ascii="Cambria Math" w:hAnsi="Cambria Math"/>
            <w:lang w:eastAsia="zh-TW"/>
          </w:rPr>
          <m:t>C1</m:t>
        </m:r>
      </m:oMath>
      <w:r w:rsidR="00A12919">
        <w:rPr>
          <w:lang w:eastAsia="zh-TW"/>
        </w:rPr>
        <w:t xml:space="preserve"> </w:t>
      </w:r>
    </w:p>
    <w:p w14:paraId="1B2B7FFD" w14:textId="77777777" w:rsidR="00AE190B" w:rsidRPr="00ED3BC8" w:rsidRDefault="00AE190B" w:rsidP="00A12919">
      <w:pPr>
        <w:pStyle w:val="a1"/>
        <w:ind w:leftChars="250" w:left="600"/>
        <w:rPr>
          <w:lang w:eastAsia="zh-TW"/>
        </w:rPr>
      </w:pPr>
      <m:oMathPara>
        <m:oMathParaPr>
          <m:jc m:val="center"/>
        </m:oMathParaPr>
        <m:oMath>
          <m:r>
            <m:rPr>
              <m:sty m:val="p"/>
            </m:rPr>
            <w:rPr>
              <w:rFonts w:ascii="Cambria Math" w:hAnsi="Cambria Math" w:hint="eastAsia"/>
              <w:szCs w:val="24"/>
            </w:rPr>
            <m:t>E</m:t>
          </m:r>
          <m:r>
            <m:rPr>
              <m:sty m:val="p"/>
            </m:rPr>
            <w:rPr>
              <w:rFonts w:ascii="Cambria Math" w:hAnsi="Cambria Math"/>
              <w:szCs w:val="24"/>
            </w:rPr>
            <m:t>stC1</m:t>
          </m:r>
          <m:r>
            <m:rPr>
              <m:sty m:val="p"/>
            </m:rPr>
            <w:rPr>
              <w:rFonts w:ascii="Cambria Math" w:hAnsi="Cambria Math" w:hint="eastAsia"/>
              <w:szCs w:val="24"/>
            </w:rPr>
            <m:t>R</m:t>
          </m:r>
          <m:r>
            <m:rPr>
              <m:sty m:val="p"/>
            </m:rPr>
            <w:rPr>
              <w:rFonts w:ascii="Cambria Math" w:hAnsi="Cambria Math"/>
              <w:lang w:eastAsia="zh-TW"/>
            </w:rPr>
            <m:t>= OptC1</m:t>
          </m:r>
          <m:r>
            <m:rPr>
              <m:sty m:val="p"/>
            </m:rPr>
            <w:rPr>
              <w:rFonts w:ascii="Cambria Math" w:hAnsi="Cambria Math" w:hint="eastAsia"/>
              <w:lang w:eastAsia="zh-TW"/>
            </w:rPr>
            <m:t>R</m:t>
          </m:r>
          <m:r>
            <m:rPr>
              <m:sty m:val="p"/>
            </m:rPr>
            <w:rPr>
              <w:rFonts w:ascii="Cambria Math" w:hAnsi="Cambria Math"/>
              <w:lang w:eastAsia="zh-TW"/>
            </w:rPr>
            <m:t>-</m:t>
          </m:r>
          <m:r>
            <w:rPr>
              <w:rFonts w:ascii="Cambria Math" w:hAnsi="Cambria Math"/>
              <w:lang w:eastAsia="zh-TW"/>
            </w:rPr>
            <m:t>ψ</m:t>
          </m:r>
          <m:r>
            <m:rPr>
              <m:sty m:val="p"/>
            </m:rPr>
            <w:rPr>
              <w:rFonts w:ascii="Cambria Math" w:hAnsi="Cambria Math"/>
              <w:lang w:eastAsia="zh-TW"/>
            </w:rPr>
            <m:t>+2*OptC2</m:t>
          </m:r>
          <m:r>
            <m:rPr>
              <m:sty m:val="p"/>
            </m:rPr>
            <w:rPr>
              <w:rFonts w:ascii="Cambria Math" w:hAnsi="Cambria Math" w:hint="eastAsia"/>
              <w:lang w:eastAsia="zh-TW"/>
            </w:rPr>
            <m:t>R</m:t>
          </m:r>
          <m:r>
            <m:rPr>
              <m:sty m:val="p"/>
            </m:rPr>
            <w:rPr>
              <w:rFonts w:ascii="Cambria Math" w:hAnsi="Cambria Math"/>
              <w:lang w:eastAsia="zh-TW"/>
            </w:rPr>
            <m:t>*veh_x+3*OptC3</m:t>
          </m:r>
          <m:r>
            <m:rPr>
              <m:sty m:val="p"/>
            </m:rPr>
            <w:rPr>
              <w:rFonts w:ascii="Cambria Math" w:hAnsi="Cambria Math" w:hint="eastAsia"/>
              <w:lang w:eastAsia="zh-TW"/>
            </w:rPr>
            <m:t>R</m:t>
          </m:r>
          <m:r>
            <m:rPr>
              <m:sty m:val="p"/>
            </m:rPr>
            <w:rPr>
              <w:rFonts w:ascii="Cambria Math" w:hAnsi="Cambria Math"/>
              <w:lang w:eastAsia="zh-TW"/>
            </w:rPr>
            <m:t xml:space="preserve">*veh_x^2 </m:t>
          </m:r>
        </m:oMath>
      </m:oMathPara>
    </w:p>
    <w:p w14:paraId="6ED9BE5C" w14:textId="77777777" w:rsidR="00AE190B" w:rsidRDefault="00AE190B" w:rsidP="00A12919">
      <w:pPr>
        <w:pStyle w:val="a1"/>
        <w:ind w:leftChars="250" w:left="600"/>
        <w:rPr>
          <w:lang w:eastAsia="zh-TW"/>
        </w:rPr>
      </w:pPr>
      <w:r>
        <w:rPr>
          <w:rFonts w:hint="eastAsia"/>
          <w:lang w:eastAsia="zh-TW"/>
        </w:rPr>
        <w:t>其中</w:t>
      </w:r>
      <m:oMath>
        <m:r>
          <w:rPr>
            <w:rFonts w:ascii="Cambria Math" w:hAnsi="Cambria Math"/>
            <w:lang w:eastAsia="zh-TW"/>
          </w:rPr>
          <m:t>ψ</m:t>
        </m:r>
      </m:oMath>
      <w:r>
        <w:rPr>
          <w:rFonts w:hint="eastAsia"/>
          <w:lang w:eastAsia="zh-TW"/>
        </w:rPr>
        <w:t>為航向角。</w:t>
      </w:r>
    </w:p>
    <w:p w14:paraId="3268CB21" w14:textId="77777777" w:rsidR="00AE190B" w:rsidRDefault="00AE190B" w:rsidP="00AE190B">
      <w:pPr>
        <w:pStyle w:val="a1"/>
        <w:ind w:left="360"/>
        <w:rPr>
          <w:lang w:eastAsia="zh-TW"/>
        </w:rPr>
      </w:pPr>
    </w:p>
    <w:p w14:paraId="794586A1" w14:textId="77777777" w:rsidR="00AE190B" w:rsidRDefault="00AE190B" w:rsidP="00AE190B">
      <w:pPr>
        <w:pStyle w:val="a1"/>
        <w:keepNext/>
        <w:ind w:left="360"/>
      </w:pPr>
      <w:r w:rsidRPr="005F24D4">
        <w:rPr>
          <w:noProof/>
          <w:lang w:eastAsia="zh-TW"/>
        </w:rPr>
        <w:drawing>
          <wp:inline distT="0" distB="0" distL="0" distR="0" wp14:anchorId="656D383D" wp14:editId="2A136164">
            <wp:extent cx="6120765" cy="1584325"/>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1584325"/>
                    </a:xfrm>
                    <a:prstGeom prst="rect">
                      <a:avLst/>
                    </a:prstGeom>
                  </pic:spPr>
                </pic:pic>
              </a:graphicData>
            </a:graphic>
          </wp:inline>
        </w:drawing>
      </w:r>
    </w:p>
    <w:p w14:paraId="7B4ABFED" w14:textId="39F9EEFA" w:rsidR="00AE190B" w:rsidRDefault="00AE190B" w:rsidP="00AE190B">
      <w:pPr>
        <w:pStyle w:val="af3"/>
        <w:rPr>
          <w:lang w:eastAsia="zh-TW"/>
        </w:rPr>
      </w:pPr>
      <w:r>
        <w:t xml:space="preserve">Figure </w:t>
      </w:r>
      <w:r w:rsidR="00EE6FA4">
        <w:fldChar w:fldCharType="begin"/>
      </w:r>
      <w:r w:rsidR="00EE6FA4">
        <w:instrText xml:space="preserve"> STYLEREF 1 \s </w:instrText>
      </w:r>
      <w:r w:rsidR="00EE6FA4">
        <w:fldChar w:fldCharType="separate"/>
      </w:r>
      <w:r w:rsidR="00EE6FA4">
        <w:rPr>
          <w:noProof/>
        </w:rPr>
        <w:t>3</w:t>
      </w:r>
      <w:r w:rsidR="00EE6FA4">
        <w:fldChar w:fldCharType="end"/>
      </w:r>
      <w:r w:rsidR="00EE6FA4">
        <w:noBreakHyphen/>
      </w:r>
      <w:r w:rsidR="00EE6FA4">
        <w:fldChar w:fldCharType="begin"/>
      </w:r>
      <w:r w:rsidR="00EE6FA4">
        <w:instrText xml:space="preserve"> SEQ Figure \* ARABIC \s 1 </w:instrText>
      </w:r>
      <w:r w:rsidR="00EE6FA4">
        <w:fldChar w:fldCharType="separate"/>
      </w:r>
      <w:r w:rsidR="00EE6FA4">
        <w:rPr>
          <w:noProof/>
        </w:rPr>
        <w:t>21</w:t>
      </w:r>
      <w:r w:rsidR="00EE6FA4">
        <w:fldChar w:fldCharType="end"/>
      </w:r>
      <w:r>
        <w:t xml:space="preserve"> </w:t>
      </w:r>
      <w:r w:rsidRPr="00F223C6">
        <w:t>EstLaneC</w:t>
      </w:r>
      <w:r>
        <w:t>1</w:t>
      </w:r>
      <w:r w:rsidRPr="00F223C6">
        <w:t>R</w:t>
      </w:r>
    </w:p>
    <w:p w14:paraId="7DB1E799" w14:textId="77777777" w:rsidR="00AE190B" w:rsidRDefault="00AE190B" w:rsidP="00AE190B">
      <w:pPr>
        <w:pStyle w:val="a1"/>
        <w:ind w:left="360"/>
        <w:rPr>
          <w:lang w:eastAsia="zh-TW"/>
        </w:rPr>
      </w:pPr>
    </w:p>
    <w:p w14:paraId="2D0EC634" w14:textId="3DA36617" w:rsidR="00AE190B" w:rsidRPr="00F87E6A" w:rsidRDefault="00AE190B" w:rsidP="00A12919">
      <w:pPr>
        <w:pStyle w:val="a1"/>
        <w:numPr>
          <w:ilvl w:val="0"/>
          <w:numId w:val="24"/>
        </w:numPr>
        <w:rPr>
          <w:lang w:eastAsia="zh-TW"/>
        </w:rPr>
      </w:pPr>
      <w:r>
        <w:rPr>
          <w:rFonts w:hint="eastAsia"/>
          <w:lang w:eastAsia="zh-TW"/>
        </w:rPr>
        <w:t>估測右車道</w:t>
      </w:r>
      <m:oMath>
        <m:r>
          <m:rPr>
            <m:sty m:val="p"/>
          </m:rPr>
          <w:rPr>
            <w:rFonts w:ascii="Cambria Math" w:hAnsi="Cambria Math"/>
            <w:lang w:eastAsia="zh-TW"/>
          </w:rPr>
          <m:t>C</m:t>
        </m:r>
        <m:r>
          <m:rPr>
            <m:sty m:val="p"/>
          </m:rPr>
          <w:rPr>
            <w:rFonts w:ascii="Cambria Math" w:hAnsi="Cambria Math" w:hint="eastAsia"/>
            <w:lang w:eastAsia="zh-TW"/>
          </w:rPr>
          <m:t>2</m:t>
        </m:r>
      </m:oMath>
      <w:r w:rsidR="00A12919" w:rsidRPr="00F87E6A">
        <w:rPr>
          <w:lang w:eastAsia="zh-TW"/>
        </w:rPr>
        <w:t xml:space="preserve"> </w:t>
      </w:r>
    </w:p>
    <w:p w14:paraId="2AD688D7" w14:textId="77777777" w:rsidR="00AE190B" w:rsidRDefault="00AE190B" w:rsidP="00AE190B">
      <w:pPr>
        <w:pStyle w:val="a1"/>
        <w:ind w:left="360"/>
        <w:rPr>
          <w:lang w:eastAsia="zh-TW"/>
        </w:rPr>
      </w:pPr>
      <m:oMathPara>
        <m:oMath>
          <m:r>
            <m:rPr>
              <m:sty m:val="p"/>
            </m:rPr>
            <w:rPr>
              <w:rFonts w:ascii="Cambria Math" w:hAnsi="Cambria Math" w:hint="eastAsia"/>
              <w:szCs w:val="24"/>
            </w:rPr>
            <m:t>E</m:t>
          </m:r>
          <m:r>
            <m:rPr>
              <m:sty m:val="p"/>
            </m:rPr>
            <w:rPr>
              <w:rFonts w:ascii="Cambria Math" w:hAnsi="Cambria Math"/>
              <w:szCs w:val="24"/>
            </w:rPr>
            <m:t>stC2</m:t>
          </m:r>
          <m:r>
            <m:rPr>
              <m:sty m:val="p"/>
            </m:rPr>
            <w:rPr>
              <w:rFonts w:ascii="Cambria Math" w:hAnsi="Cambria Math" w:hint="eastAsia"/>
              <w:szCs w:val="24"/>
            </w:rPr>
            <m:t>R</m:t>
          </m:r>
          <m:r>
            <m:rPr>
              <m:sty m:val="p"/>
            </m:rPr>
            <w:rPr>
              <w:rFonts w:ascii="Cambria Math" w:hAnsi="Cambria Math"/>
              <w:lang w:eastAsia="zh-TW"/>
            </w:rPr>
            <m:t>= Opt</m:t>
          </m:r>
          <m:r>
            <m:rPr>
              <m:sty m:val="p"/>
            </m:rPr>
            <w:rPr>
              <w:rFonts w:ascii="Cambria Math" w:hAnsi="Cambria Math" w:hint="eastAsia"/>
              <w:lang w:eastAsia="zh-TW"/>
            </w:rPr>
            <m:t>C</m:t>
          </m:r>
          <m:r>
            <m:rPr>
              <m:sty m:val="p"/>
            </m:rPr>
            <w:rPr>
              <w:rFonts w:ascii="Cambria Math" w:hAnsi="Cambria Math"/>
              <w:lang w:eastAsia="zh-TW"/>
            </w:rPr>
            <m:t>2</m:t>
          </m:r>
          <m:r>
            <m:rPr>
              <m:sty m:val="p"/>
            </m:rPr>
            <w:rPr>
              <w:rFonts w:ascii="Cambria Math" w:hAnsi="Cambria Math" w:hint="eastAsia"/>
              <w:lang w:eastAsia="zh-TW"/>
            </w:rPr>
            <m:t>R</m:t>
          </m:r>
          <m:r>
            <m:rPr>
              <m:sty m:val="p"/>
            </m:rPr>
            <w:rPr>
              <w:rFonts w:ascii="Cambria Math" w:hAnsi="Cambria Math"/>
              <w:lang w:eastAsia="zh-TW"/>
            </w:rPr>
            <m:t>+3*OptC3</m:t>
          </m:r>
          <m:r>
            <m:rPr>
              <m:sty m:val="p"/>
            </m:rPr>
            <w:rPr>
              <w:rFonts w:ascii="Cambria Math" w:hAnsi="Cambria Math" w:hint="eastAsia"/>
              <w:lang w:eastAsia="zh-TW"/>
            </w:rPr>
            <m:t>R</m:t>
          </m:r>
          <m:r>
            <m:rPr>
              <m:sty m:val="p"/>
            </m:rPr>
            <w:rPr>
              <w:rFonts w:ascii="Cambria Math" w:hAnsi="Cambria Math"/>
              <w:lang w:eastAsia="zh-TW"/>
            </w:rPr>
            <m:t xml:space="preserve">*veh_x </m:t>
          </m:r>
        </m:oMath>
      </m:oMathPara>
    </w:p>
    <w:p w14:paraId="034C72AE" w14:textId="77777777" w:rsidR="00AE190B" w:rsidRDefault="00AE190B" w:rsidP="00AE190B">
      <w:pPr>
        <w:pStyle w:val="a1"/>
        <w:ind w:left="360"/>
        <w:rPr>
          <w:lang w:eastAsia="zh-TW"/>
        </w:rPr>
      </w:pPr>
    </w:p>
    <w:p w14:paraId="26D83722" w14:textId="77777777" w:rsidR="00AE190B" w:rsidRDefault="00AE190B" w:rsidP="00AE190B">
      <w:pPr>
        <w:pStyle w:val="a1"/>
        <w:keepNext/>
        <w:ind w:left="360"/>
      </w:pPr>
      <w:r w:rsidRPr="005F24D4">
        <w:rPr>
          <w:noProof/>
          <w:lang w:eastAsia="zh-TW"/>
        </w:rPr>
        <w:drawing>
          <wp:inline distT="0" distB="0" distL="0" distR="0" wp14:anchorId="448BFC04" wp14:editId="494FF241">
            <wp:extent cx="6120765" cy="1427480"/>
            <wp:effectExtent l="0" t="0" r="0" b="127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765" cy="1427480"/>
                    </a:xfrm>
                    <a:prstGeom prst="rect">
                      <a:avLst/>
                    </a:prstGeom>
                  </pic:spPr>
                </pic:pic>
              </a:graphicData>
            </a:graphic>
          </wp:inline>
        </w:drawing>
      </w:r>
    </w:p>
    <w:p w14:paraId="4FC7D67D" w14:textId="2056072F" w:rsidR="00AE190B" w:rsidRDefault="00AE190B" w:rsidP="00AE190B">
      <w:pPr>
        <w:pStyle w:val="af3"/>
        <w:rPr>
          <w:lang w:eastAsia="zh-TW"/>
        </w:rPr>
      </w:pPr>
      <w:r>
        <w:t xml:space="preserve">Figure </w:t>
      </w:r>
      <w:r w:rsidR="00EE6FA4">
        <w:fldChar w:fldCharType="begin"/>
      </w:r>
      <w:r w:rsidR="00EE6FA4">
        <w:instrText xml:space="preserve"> STYLEREF 1 \s </w:instrText>
      </w:r>
      <w:r w:rsidR="00EE6FA4">
        <w:fldChar w:fldCharType="separate"/>
      </w:r>
      <w:r w:rsidR="00EE6FA4">
        <w:rPr>
          <w:noProof/>
        </w:rPr>
        <w:t>3</w:t>
      </w:r>
      <w:r w:rsidR="00EE6FA4">
        <w:fldChar w:fldCharType="end"/>
      </w:r>
      <w:r w:rsidR="00EE6FA4">
        <w:noBreakHyphen/>
      </w:r>
      <w:r w:rsidR="00EE6FA4">
        <w:fldChar w:fldCharType="begin"/>
      </w:r>
      <w:r w:rsidR="00EE6FA4">
        <w:instrText xml:space="preserve"> SEQ Figure \* ARABIC \s 1 </w:instrText>
      </w:r>
      <w:r w:rsidR="00EE6FA4">
        <w:fldChar w:fldCharType="separate"/>
      </w:r>
      <w:r w:rsidR="00EE6FA4">
        <w:rPr>
          <w:noProof/>
        </w:rPr>
        <w:t>22</w:t>
      </w:r>
      <w:r w:rsidR="00EE6FA4">
        <w:fldChar w:fldCharType="end"/>
      </w:r>
      <w:r>
        <w:t xml:space="preserve"> </w:t>
      </w:r>
      <w:r w:rsidRPr="007E460E">
        <w:t>EstLaneC</w:t>
      </w:r>
      <w:r>
        <w:t>2</w:t>
      </w:r>
      <w:r w:rsidRPr="007E460E">
        <w:t>R</w:t>
      </w:r>
    </w:p>
    <w:p w14:paraId="407C60A9" w14:textId="77777777" w:rsidR="00AE190B" w:rsidRDefault="00AE190B" w:rsidP="00AE190B">
      <w:pPr>
        <w:pStyle w:val="a1"/>
        <w:ind w:left="360"/>
        <w:rPr>
          <w:lang w:eastAsia="zh-TW"/>
        </w:rPr>
      </w:pPr>
    </w:p>
    <w:p w14:paraId="7E9518C5" w14:textId="7B73F242" w:rsidR="00AE190B" w:rsidRDefault="00AE190B" w:rsidP="00A12919">
      <w:pPr>
        <w:pStyle w:val="a1"/>
        <w:numPr>
          <w:ilvl w:val="0"/>
          <w:numId w:val="24"/>
        </w:numPr>
        <w:rPr>
          <w:lang w:eastAsia="zh-TW"/>
        </w:rPr>
      </w:pPr>
      <w:r>
        <w:rPr>
          <w:rFonts w:hint="eastAsia"/>
          <w:lang w:eastAsia="zh-TW"/>
        </w:rPr>
        <w:t>估測右車道</w:t>
      </w:r>
      <m:oMath>
        <m:r>
          <m:rPr>
            <m:sty m:val="p"/>
          </m:rPr>
          <w:rPr>
            <w:rFonts w:ascii="Cambria Math" w:hAnsi="Cambria Math"/>
            <w:lang w:eastAsia="zh-TW"/>
          </w:rPr>
          <m:t>C</m:t>
        </m:r>
        <m:r>
          <m:rPr>
            <m:sty m:val="p"/>
          </m:rPr>
          <w:rPr>
            <w:rFonts w:ascii="Cambria Math" w:hAnsi="Cambria Math" w:hint="eastAsia"/>
            <w:lang w:eastAsia="zh-TW"/>
          </w:rPr>
          <m:t>3</m:t>
        </m:r>
      </m:oMath>
      <w:r w:rsidR="00A12919">
        <w:rPr>
          <w:lang w:eastAsia="zh-TW"/>
        </w:rPr>
        <w:t xml:space="preserve"> </w:t>
      </w:r>
    </w:p>
    <w:p w14:paraId="38E4348E" w14:textId="77777777" w:rsidR="00AE190B" w:rsidRDefault="00AE190B" w:rsidP="00A12919">
      <w:pPr>
        <w:pStyle w:val="a1"/>
        <w:ind w:leftChars="259" w:left="622"/>
        <w:rPr>
          <w:lang w:eastAsia="zh-TW"/>
        </w:rPr>
      </w:pPr>
      <w:r>
        <w:rPr>
          <w:rFonts w:hint="eastAsia"/>
          <w:lang w:eastAsia="zh-TW"/>
        </w:rPr>
        <w:t>當使用相機車道線資訊旗標為TRUE時</w:t>
      </w:r>
    </w:p>
    <w:p w14:paraId="25C0F026" w14:textId="77777777" w:rsidR="00AE190B" w:rsidRDefault="00AE190B" w:rsidP="00A12919">
      <w:pPr>
        <w:pStyle w:val="a1"/>
        <w:ind w:leftChars="259" w:left="622"/>
        <w:rPr>
          <w:lang w:eastAsia="zh-TW"/>
        </w:rPr>
      </w:pPr>
      <m:oMathPara>
        <m:oMath>
          <m:r>
            <m:rPr>
              <m:sty m:val="p"/>
            </m:rPr>
            <w:rPr>
              <w:rFonts w:ascii="Cambria Math" w:hAnsi="Cambria Math" w:hint="eastAsia"/>
              <w:szCs w:val="24"/>
            </w:rPr>
            <m:t>E</m:t>
          </m:r>
          <m:r>
            <m:rPr>
              <m:sty m:val="p"/>
            </m:rPr>
            <w:rPr>
              <w:rFonts w:ascii="Cambria Math" w:hAnsi="Cambria Math"/>
              <w:szCs w:val="24"/>
            </w:rPr>
            <m:t>stC3</m:t>
          </m:r>
          <m:r>
            <m:rPr>
              <m:sty m:val="p"/>
            </m:rPr>
            <w:rPr>
              <w:rFonts w:ascii="Cambria Math" w:hAnsi="Cambria Math" w:hint="eastAsia"/>
              <w:szCs w:val="24"/>
            </w:rPr>
            <m:t>R= O</m:t>
          </m:r>
          <m:r>
            <m:rPr>
              <m:sty m:val="p"/>
            </m:rPr>
            <w:rPr>
              <w:rFonts w:ascii="Cambria Math" w:hAnsi="Cambria Math"/>
              <w:szCs w:val="24"/>
            </w:rPr>
            <m:t>ptC3</m:t>
          </m:r>
          <m:r>
            <m:rPr>
              <m:sty m:val="p"/>
            </m:rPr>
            <w:rPr>
              <w:rFonts w:ascii="Cambria Math" w:hAnsi="Cambria Math" w:hint="eastAsia"/>
              <w:szCs w:val="24"/>
            </w:rPr>
            <m:t>R</m:t>
          </m:r>
          <m:r>
            <m:rPr>
              <m:sty m:val="p"/>
            </m:rPr>
            <w:rPr>
              <w:rFonts w:ascii="Cambria Math" w:hAnsi="Cambria Math" w:hint="eastAsia"/>
              <w:sz w:val="28"/>
              <w:lang w:eastAsia="zh-TW"/>
            </w:rPr>
            <m:t xml:space="preserve"> </m:t>
          </m:r>
        </m:oMath>
      </m:oMathPara>
    </w:p>
    <w:p w14:paraId="75C99CFF" w14:textId="77777777" w:rsidR="00AE190B" w:rsidRDefault="00AE190B" w:rsidP="00A12919">
      <w:pPr>
        <w:pStyle w:val="a1"/>
        <w:ind w:leftChars="259" w:left="622"/>
        <w:rPr>
          <w:lang w:eastAsia="zh-TW"/>
        </w:rPr>
      </w:pPr>
      <w:r>
        <w:rPr>
          <w:rFonts w:hint="eastAsia"/>
          <w:lang w:eastAsia="zh-TW"/>
        </w:rPr>
        <w:t>當使用相機車道線資訊旗標為FALSE且維持1秒時，</w:t>
      </w:r>
    </w:p>
    <w:p w14:paraId="5298CF82" w14:textId="77777777" w:rsidR="00AE190B" w:rsidRDefault="00AE190B" w:rsidP="00A12919">
      <w:pPr>
        <w:pStyle w:val="a1"/>
        <w:ind w:leftChars="259" w:left="622"/>
        <w:jc w:val="center"/>
        <w:rPr>
          <w:lang w:eastAsia="zh-TW"/>
        </w:rPr>
      </w:pPr>
      <m:oMath>
        <m:r>
          <m:rPr>
            <m:sty m:val="p"/>
          </m:rPr>
          <w:rPr>
            <w:rFonts w:ascii="Cambria Math" w:hAnsi="Cambria Math" w:hint="eastAsia"/>
            <w:szCs w:val="24"/>
          </w:rPr>
          <m:t>E</m:t>
        </m:r>
        <m:r>
          <m:rPr>
            <m:sty m:val="p"/>
          </m:rPr>
          <w:rPr>
            <w:rFonts w:ascii="Cambria Math" w:hAnsi="Cambria Math"/>
            <w:szCs w:val="24"/>
          </w:rPr>
          <m:t>stC3</m:t>
        </m:r>
        <m:r>
          <m:rPr>
            <m:sty m:val="p"/>
          </m:rPr>
          <w:rPr>
            <w:rFonts w:ascii="Cambria Math" w:hAnsi="Cambria Math" w:hint="eastAsia"/>
            <w:szCs w:val="24"/>
          </w:rPr>
          <m:t xml:space="preserve">R= </m:t>
        </m:r>
        <m:r>
          <m:rPr>
            <m:sty m:val="p"/>
          </m:rPr>
          <w:rPr>
            <w:rFonts w:ascii="Cambria Math" w:hAnsi="Cambria Math"/>
            <w:szCs w:val="24"/>
          </w:rPr>
          <m:t>OptC3</m:t>
        </m:r>
        <m:r>
          <m:rPr>
            <m:sty m:val="p"/>
          </m:rPr>
          <w:rPr>
            <w:rFonts w:ascii="Cambria Math" w:hAnsi="Cambria Math" w:hint="eastAsia"/>
            <w:szCs w:val="24"/>
          </w:rPr>
          <m:t>R</m:t>
        </m:r>
        <m:r>
          <m:rPr>
            <m:sty m:val="p"/>
          </m:rPr>
          <w:rPr>
            <w:rFonts w:ascii="Cambria Math" w:eastAsia="MS Gothic" w:hAnsi="Cambria Math" w:cs="MS Gothic" w:hint="eastAsia"/>
            <w:szCs w:val="24"/>
          </w:rPr>
          <m:t>*</m:t>
        </m:r>
        <m:r>
          <m:rPr>
            <m:sty m:val="p"/>
          </m:rPr>
          <w:rPr>
            <w:rFonts w:ascii="Cambria Math" w:hAnsi="Cambria Math" w:hint="eastAsia"/>
            <w:szCs w:val="24"/>
          </w:rPr>
          <m:t>0.994</m:t>
        </m:r>
        <m:r>
          <m:rPr>
            <m:sty m:val="p"/>
          </m:rPr>
          <w:rPr>
            <w:rFonts w:ascii="Cambria Math" w:hAnsi="Cambria Math" w:hint="eastAsia"/>
            <w:sz w:val="22"/>
            <w:szCs w:val="24"/>
          </w:rPr>
          <m:t xml:space="preserve"> </m:t>
        </m:r>
      </m:oMath>
      <w:r>
        <w:rPr>
          <w:rFonts w:hint="eastAsia"/>
          <w:lang w:eastAsia="zh-TW"/>
        </w:rPr>
        <w:t>。</w:t>
      </w:r>
    </w:p>
    <w:p w14:paraId="4B5D8538" w14:textId="77777777" w:rsidR="00AE190B" w:rsidRPr="00F95482" w:rsidRDefault="00AE190B" w:rsidP="00AE190B">
      <w:pPr>
        <w:pStyle w:val="a1"/>
        <w:ind w:left="360"/>
        <w:rPr>
          <w:lang w:eastAsia="zh-TW"/>
        </w:rPr>
      </w:pPr>
    </w:p>
    <w:p w14:paraId="5DCC8AC3" w14:textId="77777777" w:rsidR="00AE190B" w:rsidRDefault="00AE190B" w:rsidP="00AE190B">
      <w:pPr>
        <w:keepNext/>
        <w:ind w:firstLine="360"/>
        <w:jc w:val="right"/>
      </w:pPr>
      <w:r w:rsidRPr="005F24D4">
        <w:rPr>
          <w:noProof/>
          <w:lang w:eastAsia="zh-TW"/>
        </w:rPr>
        <w:lastRenderedPageBreak/>
        <w:drawing>
          <wp:inline distT="0" distB="0" distL="0" distR="0" wp14:anchorId="1B0D886C" wp14:editId="713764C8">
            <wp:extent cx="6120765" cy="1332230"/>
            <wp:effectExtent l="0" t="0" r="0" b="127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1332230"/>
                    </a:xfrm>
                    <a:prstGeom prst="rect">
                      <a:avLst/>
                    </a:prstGeom>
                  </pic:spPr>
                </pic:pic>
              </a:graphicData>
            </a:graphic>
          </wp:inline>
        </w:drawing>
      </w:r>
    </w:p>
    <w:p w14:paraId="0AF43761" w14:textId="118651D9" w:rsidR="00AE190B" w:rsidRDefault="00AE190B" w:rsidP="00AE190B">
      <w:pPr>
        <w:pStyle w:val="af3"/>
      </w:pPr>
      <w:r>
        <w:t xml:space="preserve">Figure </w:t>
      </w:r>
      <w:r w:rsidR="00EE6FA4">
        <w:fldChar w:fldCharType="begin"/>
      </w:r>
      <w:r w:rsidR="00EE6FA4">
        <w:instrText xml:space="preserve"> STYLEREF 1 \s </w:instrText>
      </w:r>
      <w:r w:rsidR="00EE6FA4">
        <w:fldChar w:fldCharType="separate"/>
      </w:r>
      <w:r w:rsidR="00EE6FA4">
        <w:rPr>
          <w:noProof/>
        </w:rPr>
        <w:t>3</w:t>
      </w:r>
      <w:r w:rsidR="00EE6FA4">
        <w:fldChar w:fldCharType="end"/>
      </w:r>
      <w:r w:rsidR="00EE6FA4">
        <w:noBreakHyphen/>
      </w:r>
      <w:r w:rsidR="00EE6FA4">
        <w:fldChar w:fldCharType="begin"/>
      </w:r>
      <w:r w:rsidR="00EE6FA4">
        <w:instrText xml:space="preserve"> SEQ Figure \* ARABIC \s 1 </w:instrText>
      </w:r>
      <w:r w:rsidR="00EE6FA4">
        <w:fldChar w:fldCharType="separate"/>
      </w:r>
      <w:r w:rsidR="00EE6FA4">
        <w:rPr>
          <w:noProof/>
        </w:rPr>
        <w:t>23</w:t>
      </w:r>
      <w:r w:rsidR="00EE6FA4">
        <w:fldChar w:fldCharType="end"/>
      </w:r>
      <w:r>
        <w:t xml:space="preserve"> </w:t>
      </w:r>
      <w:r w:rsidRPr="000844D7">
        <w:t>EstLaneC</w:t>
      </w:r>
      <w:r>
        <w:t>3</w:t>
      </w:r>
      <w:r w:rsidRPr="000844D7">
        <w:t>R</w:t>
      </w:r>
    </w:p>
    <w:p w14:paraId="55FD443A" w14:textId="77777777" w:rsidR="00AE190B" w:rsidRPr="0006257B" w:rsidRDefault="00AE190B" w:rsidP="00AE190B">
      <w:pPr>
        <w:pStyle w:val="a1"/>
      </w:pPr>
    </w:p>
    <w:p w14:paraId="702F438D" w14:textId="1F6D98F5" w:rsidR="00AE190B" w:rsidRPr="0056203B" w:rsidRDefault="00852003" w:rsidP="00AE190B">
      <w:pPr>
        <w:pStyle w:val="3"/>
      </w:pPr>
      <w:bookmarkStart w:id="31" w:name="_Toc114602537"/>
      <w:r>
        <w:rPr>
          <w:rFonts w:hint="eastAsia"/>
        </w:rPr>
        <w:t>LIC</w:t>
      </w:r>
      <w:r>
        <w:t xml:space="preserve"> </w:t>
      </w:r>
      <w:r w:rsidR="00AE190B">
        <w:t>_SRDS_01_00</w:t>
      </w:r>
      <w:r w:rsidR="00D36BA2">
        <w:t>7</w:t>
      </w:r>
      <w:r w:rsidR="00AE190B">
        <w:tab/>
      </w:r>
      <w:r w:rsidR="00AE190B" w:rsidRPr="0056203B">
        <w:rPr>
          <w:rFonts w:hint="eastAsia"/>
        </w:rPr>
        <w:t>左右殘餘車道時間</w:t>
      </w:r>
      <w:r w:rsidR="00AE190B">
        <w:rPr>
          <w:rFonts w:hint="eastAsia"/>
        </w:rPr>
        <w:t>解析</w:t>
      </w:r>
      <w:bookmarkEnd w:id="31"/>
    </w:p>
    <w:p w14:paraId="603F7A4C" w14:textId="77777777" w:rsidR="00AE190B" w:rsidRPr="00CC09DF" w:rsidRDefault="00AE190B" w:rsidP="00AE190B">
      <w:pPr>
        <w:rPr>
          <w:lang w:eastAsia="zh-TW"/>
        </w:rPr>
      </w:pPr>
      <w:r>
        <w:rPr>
          <w:rFonts w:hint="eastAsia"/>
          <w:lang w:eastAsia="zh-TW"/>
        </w:rPr>
        <w:t>需要利用估測可視距離以及車速計算左</w:t>
      </w:r>
      <w:r w:rsidRPr="0056203B">
        <w:rPr>
          <w:rFonts w:cs="Times New Roman" w:hint="eastAsia"/>
          <w:iCs/>
          <w:szCs w:val="28"/>
          <w:lang w:eastAsia="zh-TW"/>
        </w:rPr>
        <w:t>右殘餘車道時間</w:t>
      </w:r>
      <w:r>
        <w:rPr>
          <w:rFonts w:cs="Times New Roman" w:hint="eastAsia"/>
          <w:iCs/>
          <w:szCs w:val="28"/>
          <w:lang w:eastAsia="zh-TW"/>
        </w:rPr>
        <w:t>，用以獲得目前車道線剩餘多少時間可以使用。</w:t>
      </w:r>
    </w:p>
    <w:p w14:paraId="7E439C08" w14:textId="77777777" w:rsidR="00AE190B" w:rsidRDefault="00AE190B" w:rsidP="00AE190B">
      <w:pPr>
        <w:keepNext/>
        <w:jc w:val="center"/>
      </w:pPr>
      <w:r w:rsidRPr="000569CE">
        <w:rPr>
          <w:noProof/>
          <w:lang w:eastAsia="zh-TW"/>
        </w:rPr>
        <w:drawing>
          <wp:inline distT="0" distB="0" distL="0" distR="0" wp14:anchorId="75224CC8" wp14:editId="3FE885E0">
            <wp:extent cx="5227196" cy="1733909"/>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11553"/>
                    <a:stretch/>
                  </pic:blipFill>
                  <pic:spPr bwMode="auto">
                    <a:xfrm>
                      <a:off x="0" y="0"/>
                      <a:ext cx="5279463" cy="1751247"/>
                    </a:xfrm>
                    <a:prstGeom prst="rect">
                      <a:avLst/>
                    </a:prstGeom>
                    <a:ln>
                      <a:noFill/>
                    </a:ln>
                    <a:extLst>
                      <a:ext uri="{53640926-AAD7-44D8-BBD7-CCE9431645EC}">
                        <a14:shadowObscured xmlns:a14="http://schemas.microsoft.com/office/drawing/2010/main"/>
                      </a:ext>
                    </a:extLst>
                  </pic:spPr>
                </pic:pic>
              </a:graphicData>
            </a:graphic>
          </wp:inline>
        </w:drawing>
      </w:r>
    </w:p>
    <w:p w14:paraId="02C5EABA" w14:textId="7132AC3D" w:rsidR="00AE190B" w:rsidRDefault="00AE190B" w:rsidP="00AE190B">
      <w:pPr>
        <w:pStyle w:val="af3"/>
        <w:rPr>
          <w:rFonts w:cs="Times New Roman"/>
          <w:bCs/>
          <w:iCs/>
          <w:szCs w:val="28"/>
          <w:lang w:eastAsia="zh-TW"/>
        </w:rPr>
      </w:pPr>
      <w:r>
        <w:rPr>
          <w:lang w:eastAsia="zh-TW"/>
        </w:rPr>
        <w:t xml:space="preserve">Figure </w:t>
      </w:r>
      <w:r w:rsidR="00EE6FA4">
        <w:rPr>
          <w:lang w:eastAsia="zh-TW"/>
        </w:rPr>
        <w:fldChar w:fldCharType="begin"/>
      </w:r>
      <w:r w:rsidR="00EE6FA4">
        <w:rPr>
          <w:lang w:eastAsia="zh-TW"/>
        </w:rPr>
        <w:instrText xml:space="preserve"> STYLEREF 1 \s </w:instrText>
      </w:r>
      <w:r w:rsidR="00EE6FA4">
        <w:rPr>
          <w:lang w:eastAsia="zh-TW"/>
        </w:rPr>
        <w:fldChar w:fldCharType="separate"/>
      </w:r>
      <w:r w:rsidR="00EE6FA4">
        <w:rPr>
          <w:noProof/>
          <w:lang w:eastAsia="zh-TW"/>
        </w:rPr>
        <w:t>3</w:t>
      </w:r>
      <w:r w:rsidR="00EE6FA4">
        <w:rPr>
          <w:lang w:eastAsia="zh-TW"/>
        </w:rPr>
        <w:fldChar w:fldCharType="end"/>
      </w:r>
      <w:r w:rsidR="00EE6FA4">
        <w:rPr>
          <w:lang w:eastAsia="zh-TW"/>
        </w:rPr>
        <w:noBreakHyphen/>
      </w:r>
      <w:r w:rsidR="00EE6FA4">
        <w:rPr>
          <w:lang w:eastAsia="zh-TW"/>
        </w:rPr>
        <w:fldChar w:fldCharType="begin"/>
      </w:r>
      <w:r w:rsidR="00EE6FA4">
        <w:rPr>
          <w:lang w:eastAsia="zh-TW"/>
        </w:rPr>
        <w:instrText xml:space="preserve"> SEQ Figure \* ARABIC \s 1 </w:instrText>
      </w:r>
      <w:r w:rsidR="00EE6FA4">
        <w:rPr>
          <w:lang w:eastAsia="zh-TW"/>
        </w:rPr>
        <w:fldChar w:fldCharType="separate"/>
      </w:r>
      <w:r w:rsidR="00EE6FA4">
        <w:rPr>
          <w:noProof/>
          <w:lang w:eastAsia="zh-TW"/>
        </w:rPr>
        <w:t>24</w:t>
      </w:r>
      <w:r w:rsidR="00EE6FA4">
        <w:rPr>
          <w:lang w:eastAsia="zh-TW"/>
        </w:rPr>
        <w:fldChar w:fldCharType="end"/>
      </w:r>
      <w:r>
        <w:rPr>
          <w:rFonts w:hint="eastAsia"/>
          <w:lang w:eastAsia="zh-TW"/>
        </w:rPr>
        <w:t>左</w:t>
      </w:r>
      <w:r w:rsidRPr="0056203B">
        <w:rPr>
          <w:rFonts w:cs="Times New Roman" w:hint="eastAsia"/>
          <w:bCs/>
          <w:iCs/>
          <w:szCs w:val="28"/>
          <w:lang w:eastAsia="zh-TW"/>
        </w:rPr>
        <w:t>右殘餘車道時間</w:t>
      </w:r>
    </w:p>
    <w:p w14:paraId="7DCA92F2" w14:textId="77777777" w:rsidR="00AE190B" w:rsidRPr="008079A3" w:rsidRDefault="00AE190B" w:rsidP="00AE190B">
      <w:pPr>
        <w:pStyle w:val="a1"/>
        <w:rPr>
          <w:lang w:eastAsia="zh-TW"/>
        </w:rPr>
      </w:pPr>
    </w:p>
    <w:p w14:paraId="5F7442A7" w14:textId="2EB56149" w:rsidR="00AE190B" w:rsidRDefault="008079A3" w:rsidP="00AE190B">
      <w:pPr>
        <w:pStyle w:val="Web"/>
        <w:spacing w:before="0" w:beforeAutospacing="0" w:after="0" w:afterAutospacing="0"/>
        <w:rPr>
          <w:bCs/>
        </w:rPr>
      </w:pPr>
      <w:r>
        <w:rPr>
          <w:rFonts w:hint="eastAsia"/>
        </w:rPr>
        <w:t>左</w:t>
      </w:r>
      <w:r w:rsidRPr="0056203B">
        <w:rPr>
          <w:rFonts w:cs="Times New Roman" w:hint="eastAsia"/>
          <w:iCs/>
          <w:szCs w:val="28"/>
        </w:rPr>
        <w:t>殘餘車道時間</w:t>
      </w:r>
      <w:r w:rsidR="00AE190B" w:rsidRPr="00C34986">
        <w:rPr>
          <w:rFonts w:hint="eastAsia"/>
          <w:bCs/>
        </w:rPr>
        <w:t>算法如下：</w:t>
      </w:r>
    </w:p>
    <w:p w14:paraId="0A2DF170" w14:textId="35F842B3" w:rsidR="00AE190B" w:rsidRPr="00040E84" w:rsidRDefault="00AE190B" w:rsidP="00AE190B">
      <w:pPr>
        <w:pStyle w:val="a1"/>
        <w:ind w:left="360"/>
        <w:rPr>
          <w:rFonts w:ascii="Cambria Math" w:hAnsi="Cambria Math"/>
          <w:szCs w:val="24"/>
        </w:rPr>
      </w:pPr>
      <m:oMathPara>
        <m:oMath>
          <m:r>
            <m:rPr>
              <m:sty m:val="p"/>
            </m:rPr>
            <w:rPr>
              <w:rFonts w:ascii="Cambria Math" w:hAnsi="Cambria Math"/>
              <w:szCs w:val="24"/>
            </w:rPr>
            <m:t>VLIC_ResidualLnL_s</m:t>
          </m:r>
          <m:r>
            <m:rPr>
              <m:sty m:val="p"/>
            </m:rPr>
            <w:rPr>
              <w:rFonts w:ascii="Cambria Math" w:hAnsi="Cambria Math" w:hint="eastAsia"/>
              <w:szCs w:val="24"/>
            </w:rPr>
            <m:t>=</m:t>
          </m:r>
          <m:f>
            <m:fPr>
              <m:ctrlPr>
                <w:ins w:id="32" w:author="榮輝 江" w:date="2023-02-08T22:48:00Z">
                  <w:rPr>
                    <w:rFonts w:ascii="Cambria Math" w:hAnsi="Cambria Math"/>
                    <w:szCs w:val="24"/>
                  </w:rPr>
                </w:ins>
              </m:ctrlPr>
            </m:fPr>
            <m:num>
              <m:r>
                <m:rPr>
                  <m:sty m:val="p"/>
                </m:rPr>
                <w:rPr>
                  <w:rFonts w:ascii="Cambria Math" w:hAnsi="Cambria Math"/>
                  <w:szCs w:val="24"/>
                </w:rPr>
                <m:t>VLIC_EstViewRangeEndL_m</m:t>
              </m:r>
            </m:num>
            <m:den>
              <m:r>
                <m:rPr>
                  <m:sty m:val="p"/>
                </m:rPr>
                <w:rPr>
                  <w:rFonts w:ascii="Cambria Math" w:hAnsi="Cambria Math"/>
                  <w:szCs w:val="24"/>
                </w:rPr>
                <m:t>VLIC_VehSpd_mps</m:t>
              </m:r>
            </m:den>
          </m:f>
        </m:oMath>
      </m:oMathPara>
    </w:p>
    <w:p w14:paraId="1F941754" w14:textId="77777777" w:rsidR="00AE190B" w:rsidRPr="00E063E4" w:rsidRDefault="00AE190B" w:rsidP="00AE190B">
      <w:pPr>
        <w:pStyle w:val="Web"/>
        <w:spacing w:before="0" w:beforeAutospacing="0" w:after="0" w:afterAutospacing="0"/>
        <w:rPr>
          <w:rFonts w:ascii="微軟正黑體" w:eastAsia="微軟正黑體" w:hAnsi="Times New Roman" w:cs="Arial"/>
          <w:bCs/>
          <w:szCs w:val="32"/>
          <w:lang w:val="en-GB" w:eastAsia="en-US"/>
        </w:rPr>
      </w:pPr>
    </w:p>
    <w:p w14:paraId="0F4FA97E" w14:textId="38C6B127" w:rsidR="00AE190B" w:rsidRDefault="008079A3" w:rsidP="00AE190B">
      <w:pPr>
        <w:pStyle w:val="a1"/>
        <w:rPr>
          <w:lang w:eastAsia="zh-TW"/>
        </w:rPr>
      </w:pPr>
      <w:r w:rsidRPr="0056203B">
        <w:rPr>
          <w:rFonts w:cs="Times New Roman" w:hint="eastAsia"/>
          <w:iCs/>
          <w:szCs w:val="28"/>
          <w:lang w:eastAsia="zh-TW"/>
        </w:rPr>
        <w:t>右殘餘車道時間</w:t>
      </w:r>
      <w:r w:rsidR="00AE190B" w:rsidRPr="00C34986">
        <w:rPr>
          <w:rFonts w:hint="eastAsia"/>
          <w:bCs w:val="0"/>
          <w:lang w:eastAsia="zh-TW"/>
        </w:rPr>
        <w:t>算法如下：</w:t>
      </w:r>
    </w:p>
    <w:p w14:paraId="7E25EE2F" w14:textId="3F054F84" w:rsidR="00AE190B" w:rsidRPr="00040E84" w:rsidRDefault="00AE190B" w:rsidP="00AE190B">
      <w:pPr>
        <w:pStyle w:val="a1"/>
        <w:ind w:left="360"/>
        <w:rPr>
          <w:rFonts w:ascii="Cambria Math" w:hAnsi="Cambria Math"/>
          <w:szCs w:val="24"/>
        </w:rPr>
      </w:pPr>
      <m:oMathPara>
        <m:oMath>
          <m:r>
            <m:rPr>
              <m:sty m:val="p"/>
            </m:rPr>
            <w:rPr>
              <w:rFonts w:ascii="Cambria Math" w:hAnsi="Cambria Math"/>
              <w:szCs w:val="24"/>
            </w:rPr>
            <m:t>VLIC_ResidualLn</m:t>
          </m:r>
          <m:r>
            <m:rPr>
              <m:sty m:val="p"/>
            </m:rPr>
            <w:rPr>
              <w:rFonts w:ascii="Cambria Math" w:hAnsi="Cambria Math" w:hint="eastAsia"/>
              <w:szCs w:val="24"/>
            </w:rPr>
            <m:t>R</m:t>
          </m:r>
          <m:r>
            <m:rPr>
              <m:sty m:val="p"/>
            </m:rPr>
            <w:rPr>
              <w:rFonts w:ascii="Cambria Math" w:hAnsi="Cambria Math"/>
              <w:szCs w:val="24"/>
            </w:rPr>
            <m:t>_s</m:t>
          </m:r>
          <m:r>
            <m:rPr>
              <m:sty m:val="p"/>
            </m:rPr>
            <w:rPr>
              <w:rFonts w:ascii="Cambria Math" w:hAnsi="Cambria Math" w:hint="eastAsia"/>
              <w:szCs w:val="24"/>
            </w:rPr>
            <m:t>=</m:t>
          </m:r>
          <m:f>
            <m:fPr>
              <m:ctrlPr>
                <w:ins w:id="33" w:author="榮輝 江" w:date="2023-02-08T22:48:00Z">
                  <w:rPr>
                    <w:rFonts w:ascii="Cambria Math" w:hAnsi="Cambria Math"/>
                    <w:szCs w:val="24"/>
                  </w:rPr>
                </w:ins>
              </m:ctrlPr>
            </m:fPr>
            <m:num>
              <m:r>
                <m:rPr>
                  <m:sty m:val="p"/>
                </m:rPr>
                <w:rPr>
                  <w:rFonts w:ascii="Cambria Math" w:hAnsi="Cambria Math"/>
                  <w:szCs w:val="24"/>
                </w:rPr>
                <m:t>VLIC_EstViewRangeEnd</m:t>
              </m:r>
              <m:r>
                <m:rPr>
                  <m:sty m:val="p"/>
                </m:rPr>
                <w:rPr>
                  <w:rFonts w:ascii="Cambria Math" w:hAnsi="Cambria Math" w:hint="eastAsia"/>
                  <w:szCs w:val="24"/>
                </w:rPr>
                <m:t>R</m:t>
              </m:r>
              <m:r>
                <m:rPr>
                  <m:sty m:val="p"/>
                </m:rPr>
                <w:rPr>
                  <w:rFonts w:ascii="Cambria Math" w:hAnsi="Cambria Math"/>
                  <w:szCs w:val="24"/>
                </w:rPr>
                <m:t>_m</m:t>
              </m:r>
            </m:num>
            <m:den>
              <m:r>
                <m:rPr>
                  <m:sty m:val="p"/>
                </m:rPr>
                <w:rPr>
                  <w:rFonts w:ascii="Cambria Math" w:hAnsi="Cambria Math"/>
                  <w:szCs w:val="24"/>
                </w:rPr>
                <m:t>VLIC_VehSpd_mps</m:t>
              </m:r>
            </m:den>
          </m:f>
        </m:oMath>
      </m:oMathPara>
    </w:p>
    <w:p w14:paraId="102F6FBF" w14:textId="2ABA3BA5" w:rsidR="00AE190B" w:rsidRDefault="00AE190B" w:rsidP="00AE190B">
      <w:pPr>
        <w:pStyle w:val="a1"/>
        <w:rPr>
          <w:lang w:eastAsia="zh-TW"/>
        </w:rPr>
      </w:pPr>
    </w:p>
    <w:p w14:paraId="18E0B60C" w14:textId="46D960C2" w:rsidR="00D36BA2" w:rsidRPr="0056203B" w:rsidRDefault="00D36BA2" w:rsidP="00D36BA2">
      <w:pPr>
        <w:pStyle w:val="3"/>
      </w:pPr>
      <w:r>
        <w:rPr>
          <w:rFonts w:hint="eastAsia"/>
        </w:rPr>
        <w:t>LIC</w:t>
      </w:r>
      <w:r>
        <w:t xml:space="preserve"> _SRDS_01_00</w:t>
      </w:r>
      <w:r>
        <w:t>8</w:t>
      </w:r>
      <w:r>
        <w:tab/>
      </w:r>
      <w:r>
        <w:rPr>
          <w:rFonts w:hint="eastAsia"/>
        </w:rPr>
        <w:t>左車道斜率偏差</w:t>
      </w:r>
    </w:p>
    <w:p w14:paraId="0C64F919" w14:textId="77777777" w:rsidR="00D36BA2" w:rsidRPr="0049324F" w:rsidRDefault="00D36BA2" w:rsidP="00D36BA2">
      <w:pPr>
        <w:pStyle w:val="a1"/>
        <w:rPr>
          <w:rFonts w:ascii="標楷體" w:hAnsi="標楷體"/>
          <w:lang w:eastAsia="zh-TW"/>
        </w:rPr>
      </w:pPr>
      <w:r>
        <w:rPr>
          <w:rFonts w:ascii="標楷體" w:hAnsi="標楷體" w:hint="eastAsia"/>
          <w:lang w:eastAsia="zh-TW"/>
        </w:rPr>
        <w:t>需要依據相機左側車道線資訊、左側車道線品質、車速</w:t>
      </w:r>
      <w:r w:rsidRPr="00C37926">
        <w:rPr>
          <w:rFonts w:ascii="標楷體" w:hAnsi="標楷體" w:hint="eastAsia"/>
          <w:lang w:eastAsia="zh-TW"/>
        </w:rPr>
        <w:t>進行的</w:t>
      </w:r>
      <w:r>
        <w:rPr>
          <w:rFonts w:ascii="標楷體" w:hAnsi="標楷體" w:hint="eastAsia"/>
          <w:lang w:eastAsia="zh-TW"/>
        </w:rPr>
        <w:t>左</w:t>
      </w:r>
      <w:r w:rsidRPr="00C37926">
        <w:rPr>
          <w:rFonts w:ascii="標楷體" w:hAnsi="標楷體" w:hint="eastAsia"/>
          <w:lang w:eastAsia="zh-TW"/>
        </w:rPr>
        <w:t>車道</w:t>
      </w:r>
      <w:r>
        <w:rPr>
          <w:rFonts w:hint="eastAsia"/>
          <w:lang w:eastAsia="zh-TW"/>
        </w:rPr>
        <w:t>斜率</w:t>
      </w:r>
      <w:r>
        <w:rPr>
          <w:rFonts w:ascii="標楷體" w:hAnsi="標楷體" w:hint="eastAsia"/>
          <w:lang w:eastAsia="zh-TW"/>
        </w:rPr>
        <w:t>偏差量計算，以更新左側車道線</w:t>
      </w:r>
      <m:oMath>
        <m:r>
          <m:rPr>
            <m:sty m:val="p"/>
          </m:rPr>
          <w:rPr>
            <w:rFonts w:ascii="Cambria Math" w:hAnsi="Cambria Math" w:hint="eastAsia"/>
            <w:lang w:eastAsia="zh-TW"/>
          </w:rPr>
          <m:t>C1L</m:t>
        </m:r>
      </m:oMath>
      <w:r>
        <w:rPr>
          <w:rFonts w:ascii="標楷體" w:hAnsi="標楷體" w:hint="eastAsia"/>
          <w:lang w:eastAsia="zh-TW"/>
        </w:rPr>
        <w:t>資訊。</w:t>
      </w:r>
    </w:p>
    <w:p w14:paraId="18B4F7D2" w14:textId="77777777" w:rsidR="00D36BA2" w:rsidRDefault="00D36BA2" w:rsidP="00D36BA2">
      <w:pPr>
        <w:pStyle w:val="a1"/>
        <w:jc w:val="left"/>
        <w:rPr>
          <w:b/>
          <w:bCs w:val="0"/>
          <w:lang w:eastAsia="zh-TW"/>
        </w:rPr>
      </w:pPr>
    </w:p>
    <w:p w14:paraId="33518520" w14:textId="77777777" w:rsidR="00D36BA2" w:rsidRPr="00EA761F" w:rsidRDefault="00D36BA2" w:rsidP="00D36BA2">
      <w:pPr>
        <w:pStyle w:val="a1"/>
        <w:rPr>
          <w:lang w:eastAsia="zh-TW"/>
        </w:rPr>
      </w:pPr>
    </w:p>
    <w:p w14:paraId="596CEE38" w14:textId="7D4C8EE8" w:rsidR="00D36BA2" w:rsidRDefault="00520E8C" w:rsidP="00D36BA2">
      <w:pPr>
        <w:pStyle w:val="a1"/>
        <w:rPr>
          <w:rFonts w:ascii="標楷體" w:hAnsi="標楷體"/>
          <w:lang w:eastAsia="zh-TW"/>
        </w:rPr>
      </w:pPr>
      <w:r>
        <w:rPr>
          <w:rFonts w:ascii="標楷體" w:hAnsi="標楷體" w:hint="eastAsia"/>
          <w:lang w:eastAsia="zh-TW"/>
        </w:rPr>
        <w:lastRenderedPageBreak/>
        <w:t>設計如下</w:t>
      </w:r>
      <w:r>
        <w:rPr>
          <w:rFonts w:ascii="標楷體" w:hAnsi="標楷體" w:hint="eastAsia"/>
          <w:lang w:eastAsia="zh-TW"/>
        </w:rPr>
        <w:t>:</w:t>
      </w:r>
      <w:r w:rsidR="00D36BA2">
        <w:rPr>
          <w:rFonts w:hint="eastAsia"/>
          <w:lang w:eastAsia="zh-TW"/>
        </w:rPr>
        <w:t>需要依據第一條件式與第二條件式判斷結果進行</w:t>
      </w:r>
      <w:r w:rsidR="00D36BA2">
        <w:rPr>
          <w:rFonts w:ascii="標楷體" w:hAnsi="標楷體" w:hint="eastAsia"/>
          <w:lang w:eastAsia="zh-TW"/>
        </w:rPr>
        <w:t>左車道斜率偏差量計算</w:t>
      </w:r>
      <w:r>
        <w:rPr>
          <w:rFonts w:ascii="標楷體" w:hAnsi="標楷體" w:hint="eastAsia"/>
          <w:lang w:eastAsia="zh-TW"/>
        </w:rPr>
        <w:t>。</w:t>
      </w:r>
    </w:p>
    <w:p w14:paraId="42FBD321" w14:textId="77777777" w:rsidR="00D36BA2" w:rsidRPr="00520E8C" w:rsidRDefault="00D36BA2" w:rsidP="00D36BA2">
      <w:pPr>
        <w:pStyle w:val="a1"/>
        <w:rPr>
          <w:lang w:eastAsia="zh-TW"/>
        </w:rPr>
      </w:pPr>
    </w:p>
    <w:p w14:paraId="51DF6B55" w14:textId="77777777" w:rsidR="00D36BA2" w:rsidRPr="00E33EF7" w:rsidRDefault="00D36BA2" w:rsidP="00D36BA2">
      <w:pPr>
        <w:pStyle w:val="a1"/>
        <w:numPr>
          <w:ilvl w:val="0"/>
          <w:numId w:val="12"/>
        </w:numPr>
        <w:rPr>
          <w:lang w:eastAsia="zh-TW"/>
        </w:rPr>
      </w:pPr>
      <w:r>
        <w:rPr>
          <w:rFonts w:ascii="標楷體" w:hAnsi="標楷體" w:hint="eastAsia"/>
          <w:lang w:eastAsia="zh-TW"/>
        </w:rPr>
        <w:t>第一條件式</w:t>
      </w:r>
    </w:p>
    <w:p w14:paraId="03258DA0" w14:textId="77777777" w:rsidR="00D36BA2" w:rsidRDefault="00D36BA2" w:rsidP="00D36BA2">
      <w:pPr>
        <w:pStyle w:val="a1"/>
        <w:ind w:left="360"/>
        <w:rPr>
          <w:lang w:eastAsia="zh-TW"/>
        </w:rPr>
      </w:pPr>
      <w:r>
        <w:rPr>
          <w:rFonts w:hint="eastAsia"/>
          <w:lang w:eastAsia="zh-TW"/>
        </w:rPr>
        <w:t>當</w:t>
      </w:r>
      <m:oMath>
        <m:r>
          <m:rPr>
            <m:sty m:val="p"/>
          </m:rPr>
          <w:rPr>
            <w:rFonts w:ascii="Cambria Math" w:hAnsi="Cambria Math" w:hint="eastAsia"/>
            <w:lang w:eastAsia="zh-TW"/>
          </w:rPr>
          <m:t>C0L</m:t>
        </m:r>
      </m:oMath>
      <w:r>
        <w:rPr>
          <w:rFonts w:hint="eastAsia"/>
          <w:lang w:eastAsia="zh-TW"/>
        </w:rPr>
        <w:t>或</w:t>
      </w:r>
      <m:oMath>
        <m:r>
          <m:rPr>
            <m:sty m:val="p"/>
          </m:rPr>
          <w:rPr>
            <w:rFonts w:ascii="Cambria Math" w:hAnsi="Cambria Math" w:hint="eastAsia"/>
            <w:lang w:eastAsia="zh-TW"/>
          </w:rPr>
          <m:t>C1L</m:t>
        </m:r>
      </m:oMath>
      <w:r>
        <w:rPr>
          <w:rFonts w:hint="eastAsia"/>
          <w:lang w:eastAsia="zh-TW"/>
        </w:rPr>
        <w:t>之變化量的絕對值大於</w:t>
      </w:r>
      <w:r>
        <w:rPr>
          <w:lang w:eastAsia="zh-TW"/>
        </w:rPr>
        <w:t>0.00001</w:t>
      </w:r>
      <w:r>
        <w:rPr>
          <w:rFonts w:hint="eastAsia"/>
          <w:lang w:eastAsia="zh-TW"/>
        </w:rPr>
        <w:t>且縱向移動距離變化大於</w:t>
      </w:r>
      <w:r>
        <w:rPr>
          <w:lang w:eastAsia="zh-TW"/>
        </w:rPr>
        <w:t>0.04</w:t>
      </w:r>
      <w:r>
        <w:rPr>
          <w:rFonts w:hint="eastAsia"/>
          <w:lang w:eastAsia="zh-TW"/>
        </w:rPr>
        <w:t>時成立。</w:t>
      </w:r>
    </w:p>
    <w:p w14:paraId="52B6DC43" w14:textId="77777777" w:rsidR="00D36BA2" w:rsidRPr="007C7CBC" w:rsidRDefault="00D36BA2" w:rsidP="00D36BA2">
      <w:pPr>
        <w:pStyle w:val="a1"/>
        <w:ind w:left="360"/>
        <w:rPr>
          <w:lang w:eastAsia="zh-TW"/>
        </w:rPr>
      </w:pPr>
    </w:p>
    <w:p w14:paraId="4C2CC577" w14:textId="6A527F2B" w:rsidR="00D36BA2" w:rsidRDefault="0024452F" w:rsidP="00D36BA2">
      <w:pPr>
        <w:pStyle w:val="a1"/>
        <w:keepNext/>
        <w:ind w:left="360"/>
        <w:jc w:val="center"/>
      </w:pPr>
      <w:r w:rsidRPr="0024452F">
        <w:drawing>
          <wp:inline distT="0" distB="0" distL="0" distR="0" wp14:anchorId="79E57C65" wp14:editId="5EB45189">
            <wp:extent cx="6120765" cy="261112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765" cy="2611120"/>
                    </a:xfrm>
                    <a:prstGeom prst="rect">
                      <a:avLst/>
                    </a:prstGeom>
                  </pic:spPr>
                </pic:pic>
              </a:graphicData>
            </a:graphic>
          </wp:inline>
        </w:drawing>
      </w:r>
    </w:p>
    <w:p w14:paraId="6CA04FE1" w14:textId="7566EBFA" w:rsidR="00D36BA2" w:rsidRDefault="00D36BA2" w:rsidP="00D36BA2">
      <w:pPr>
        <w:pStyle w:val="af3"/>
        <w:rPr>
          <w:lang w:eastAsia="zh-TW"/>
        </w:rPr>
      </w:pPr>
      <w:r>
        <w:t xml:space="preserve">Figure </w:t>
      </w:r>
      <w:r w:rsidR="00EE6FA4">
        <w:fldChar w:fldCharType="begin"/>
      </w:r>
      <w:r w:rsidR="00EE6FA4">
        <w:instrText xml:space="preserve"> STYLEREF 1 \s </w:instrText>
      </w:r>
      <w:r w:rsidR="00EE6FA4">
        <w:fldChar w:fldCharType="separate"/>
      </w:r>
      <w:r w:rsidR="00EE6FA4">
        <w:rPr>
          <w:noProof/>
        </w:rPr>
        <w:t>3</w:t>
      </w:r>
      <w:r w:rsidR="00EE6FA4">
        <w:fldChar w:fldCharType="end"/>
      </w:r>
      <w:r w:rsidR="00EE6FA4">
        <w:noBreakHyphen/>
      </w:r>
      <w:r w:rsidR="00EE6FA4">
        <w:fldChar w:fldCharType="begin"/>
      </w:r>
      <w:r w:rsidR="00EE6FA4">
        <w:instrText xml:space="preserve"> SEQ Figure \* ARABIC \s 1 </w:instrText>
      </w:r>
      <w:r w:rsidR="00EE6FA4">
        <w:fldChar w:fldCharType="separate"/>
      </w:r>
      <w:r w:rsidR="00EE6FA4">
        <w:rPr>
          <w:noProof/>
        </w:rPr>
        <w:t>25</w:t>
      </w:r>
      <w:r w:rsidR="00EE6FA4">
        <w:fldChar w:fldCharType="end"/>
      </w:r>
      <w:r>
        <w:rPr>
          <w:rFonts w:hint="eastAsia"/>
          <w:lang w:eastAsia="zh-TW"/>
        </w:rPr>
        <w:t xml:space="preserve"> 第一條件式</w:t>
      </w:r>
    </w:p>
    <w:p w14:paraId="5D2548EC" w14:textId="77777777" w:rsidR="00D36BA2" w:rsidRPr="00B45EFE" w:rsidRDefault="00D36BA2" w:rsidP="00D36BA2">
      <w:pPr>
        <w:pStyle w:val="a1"/>
        <w:rPr>
          <w:lang w:eastAsia="zh-TW"/>
        </w:rPr>
      </w:pPr>
    </w:p>
    <w:p w14:paraId="7A6B6C02" w14:textId="77777777" w:rsidR="00D36BA2" w:rsidRPr="007179A3" w:rsidRDefault="00D36BA2" w:rsidP="00D36BA2">
      <w:pPr>
        <w:pStyle w:val="a1"/>
        <w:ind w:leftChars="177" w:left="425"/>
        <w:rPr>
          <w:b/>
          <w:lang w:eastAsia="zh-TW"/>
        </w:rPr>
      </w:pPr>
      <w:proofErr w:type="spellStart"/>
      <w:r>
        <w:rPr>
          <w:rFonts w:hint="eastAsia"/>
          <w:b/>
          <w:lang w:eastAsia="zh-TW"/>
        </w:rPr>
        <w:t>Fi</w:t>
      </w:r>
      <w:r>
        <w:rPr>
          <w:b/>
          <w:lang w:eastAsia="zh-TW"/>
        </w:rPr>
        <w:t>rst</w:t>
      </w:r>
      <w:r w:rsidRPr="007179A3">
        <w:rPr>
          <w:b/>
        </w:rPr>
        <w:t>_</w:t>
      </w:r>
      <w:r>
        <w:rPr>
          <w:b/>
        </w:rPr>
        <w:t>Condiction</w:t>
      </w:r>
      <w:r w:rsidRPr="007179A3">
        <w:rPr>
          <w:b/>
        </w:rPr>
        <w:t>_flg</w:t>
      </w:r>
      <w:proofErr w:type="spellEnd"/>
      <w:r w:rsidRPr="007179A3">
        <w:rPr>
          <w:rFonts w:hint="eastAsia"/>
          <w:b/>
          <w:bCs w:val="0"/>
          <w:lang w:eastAsia="zh-TW"/>
        </w:rPr>
        <w:t>判斷條件如下：</w:t>
      </w:r>
    </w:p>
    <w:p w14:paraId="061B869C" w14:textId="77777777" w:rsidR="00D36BA2" w:rsidRDefault="00D36BA2" w:rsidP="00D36BA2">
      <w:pPr>
        <w:pStyle w:val="a1"/>
        <w:ind w:leftChars="177" w:left="425"/>
        <w:rPr>
          <w:rFonts w:hAnsi="微軟正黑體"/>
          <w:lang w:eastAsia="zh-TW"/>
        </w:rPr>
      </w:pPr>
      <w:r>
        <w:t>((</w:t>
      </w:r>
      <w:r>
        <w:rPr>
          <w:rFonts w:hint="eastAsia"/>
          <w:lang w:eastAsia="zh-TW"/>
        </w:rPr>
        <w:t>|</w:t>
      </w:r>
      <w:r>
        <w:t>C0L_diff</w:t>
      </w:r>
      <w:r>
        <w:rPr>
          <w:rFonts w:hint="eastAsia"/>
          <w:lang w:eastAsia="zh-TW"/>
        </w:rPr>
        <w:t xml:space="preserve">| </w:t>
      </w:r>
      <m:oMath>
        <m:r>
          <m:rPr>
            <m:sty m:val="p"/>
          </m:rPr>
          <w:rPr>
            <w:rFonts w:ascii="Cambria Math" w:hAnsi="Cambria Math"/>
            <w:lang w:eastAsia="zh-TW"/>
          </w:rPr>
          <m:t>&gt;</m:t>
        </m:r>
      </m:oMath>
      <w:r w:rsidRPr="0031508B">
        <w:rPr>
          <w:rFonts w:hAnsi="微軟正黑體"/>
          <w:lang w:eastAsia="zh-TW"/>
        </w:rPr>
        <w:t xml:space="preserve"> </w:t>
      </w:r>
      <w:r>
        <w:rPr>
          <w:rFonts w:hAnsi="微軟正黑體"/>
          <w:lang w:eastAsia="zh-TW"/>
        </w:rPr>
        <w:t>0.00001)</w:t>
      </w:r>
      <w:r>
        <w:rPr>
          <w:rFonts w:hAnsi="微軟正黑體" w:hint="eastAsia"/>
          <w:lang w:eastAsia="zh-TW"/>
        </w:rPr>
        <w:t xml:space="preserve"> </w:t>
      </w:r>
      <w:r>
        <w:rPr>
          <w:rFonts w:hAnsi="微軟正黑體"/>
          <w:lang w:eastAsia="zh-TW"/>
        </w:rPr>
        <w:t>OR</w:t>
      </w:r>
      <w:r w:rsidRPr="00272D26">
        <w:rPr>
          <w:rFonts w:hAnsi="微軟正黑體" w:hint="eastAsia"/>
          <w:lang w:eastAsia="zh-TW"/>
        </w:rPr>
        <w:t xml:space="preserve"> </w:t>
      </w:r>
      <w:r>
        <w:rPr>
          <w:rFonts w:hAnsi="微軟正黑體"/>
          <w:lang w:eastAsia="zh-TW"/>
        </w:rPr>
        <w:t>(</w:t>
      </w:r>
      <w:r>
        <w:rPr>
          <w:rFonts w:hAnsi="微軟正黑體" w:hint="eastAsia"/>
          <w:lang w:eastAsia="zh-TW"/>
        </w:rPr>
        <w:t>|C</w:t>
      </w:r>
      <w:r>
        <w:rPr>
          <w:rFonts w:hAnsi="微軟正黑體"/>
          <w:lang w:eastAsia="zh-TW"/>
        </w:rPr>
        <w:t>1L_diff</w:t>
      </w:r>
      <w:r>
        <w:rPr>
          <w:rFonts w:hAnsi="微軟正黑體"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w:t>
      </w:r>
      <w:r>
        <w:rPr>
          <w:rFonts w:hAnsi="微軟正黑體"/>
          <w:lang w:eastAsia="zh-TW"/>
        </w:rPr>
        <w:t xml:space="preserve">0.00001)) </w:t>
      </w:r>
    </w:p>
    <w:p w14:paraId="6907C824" w14:textId="77777777" w:rsidR="00D36BA2" w:rsidRDefault="00D36BA2" w:rsidP="00D36BA2">
      <w:pPr>
        <w:pStyle w:val="a1"/>
        <w:ind w:leftChars="177" w:left="425"/>
        <w:rPr>
          <w:rFonts w:hAnsi="微軟正黑體"/>
          <w:lang w:eastAsia="zh-TW"/>
        </w:rPr>
      </w:pPr>
      <w:r>
        <w:rPr>
          <w:rFonts w:hAnsi="微軟正黑體" w:hint="eastAsia"/>
          <w:lang w:eastAsia="zh-TW"/>
        </w:rPr>
        <w:t>AND</w:t>
      </w:r>
    </w:p>
    <w:p w14:paraId="6A95F321" w14:textId="6AD2791C" w:rsidR="00D36BA2" w:rsidRPr="007F63D8" w:rsidRDefault="00D36BA2" w:rsidP="00D36BA2">
      <w:pPr>
        <w:pStyle w:val="a1"/>
        <w:ind w:leftChars="177" w:left="425"/>
        <w:rPr>
          <w:rFonts w:hAnsi="微軟正黑體"/>
          <w:lang w:eastAsia="zh-TW"/>
        </w:rPr>
      </w:pPr>
      <w:r w:rsidRPr="00272D26">
        <w:rPr>
          <w:rFonts w:hAnsi="微軟正黑體"/>
          <w:lang w:eastAsia="zh-TW"/>
        </w:rPr>
        <w:t xml:space="preserve"> </w:t>
      </w:r>
      <w:r>
        <w:rPr>
          <w:rFonts w:hAnsi="微軟正黑體" w:hint="eastAsia"/>
          <w:lang w:eastAsia="zh-TW"/>
        </w:rPr>
        <w:t>d</w:t>
      </w:r>
      <w:r>
        <w:rPr>
          <w:rFonts w:hAnsi="微軟正黑體"/>
          <w:lang w:eastAsia="zh-TW"/>
        </w:rPr>
        <w:t>x</w:t>
      </w:r>
      <w:r>
        <w:rPr>
          <w:rFonts w:hAnsi="微軟正黑體" w:hint="eastAsia"/>
          <w:lang w:eastAsia="zh-TW"/>
        </w:rPr>
        <w:t xml:space="preserve"> = </w:t>
      </w:r>
      <w:proofErr w:type="spellStart"/>
      <w:r>
        <w:rPr>
          <w:rFonts w:hAnsi="微軟正黑體"/>
          <w:lang w:eastAsia="zh-TW"/>
        </w:rPr>
        <w:t>V</w:t>
      </w:r>
      <w:r w:rsidR="0024452F">
        <w:rPr>
          <w:rFonts w:hAnsi="微軟正黑體"/>
          <w:lang w:eastAsia="zh-TW"/>
        </w:rPr>
        <w:t>LIC</w:t>
      </w:r>
      <w:r>
        <w:rPr>
          <w:rFonts w:hAnsi="微軟正黑體"/>
          <w:lang w:eastAsia="zh-TW"/>
        </w:rPr>
        <w:t>_V</w:t>
      </w:r>
      <w:r>
        <w:rPr>
          <w:rFonts w:hAnsi="微軟正黑體" w:hint="eastAsia"/>
          <w:lang w:eastAsia="zh-TW"/>
        </w:rPr>
        <w:t>e</w:t>
      </w:r>
      <w:r>
        <w:rPr>
          <w:rFonts w:hAnsi="微軟正黑體"/>
          <w:lang w:eastAsia="zh-TW"/>
        </w:rPr>
        <w:t>hSpd_mps</w:t>
      </w:r>
      <w:proofErr w:type="spellEnd"/>
      <m:oMath>
        <m:r>
          <m:rPr>
            <m:sty m:val="p"/>
          </m:rPr>
          <w:rPr>
            <w:rFonts w:ascii="Cambria Math" w:hAnsi="Cambria Math"/>
            <w:szCs w:val="24"/>
          </w:rPr>
          <m:t>*</m:t>
        </m:r>
      </m:oMath>
      <w:r>
        <w:rPr>
          <w:rFonts w:hAnsi="微軟正黑體"/>
          <w:lang w:eastAsia="zh-TW"/>
        </w:rPr>
        <w:t xml:space="preserve"> </w:t>
      </w:r>
      <w:r>
        <w:rPr>
          <w:rFonts w:hAnsi="微軟正黑體" w:hint="eastAsia"/>
          <w:lang w:eastAsia="zh-TW"/>
        </w:rPr>
        <w:t>C</w:t>
      </w:r>
      <w:r>
        <w:rPr>
          <w:rFonts w:hAnsi="微軟正黑體"/>
          <w:lang w:eastAsia="zh-TW"/>
        </w:rPr>
        <w:t>_TICK_TIME_S</w:t>
      </w:r>
      <w:r>
        <w:rPr>
          <w:rFonts w:hAnsi="微軟正黑體"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w:t>
      </w:r>
      <w:r>
        <w:rPr>
          <w:rFonts w:hAnsi="微軟正黑體"/>
          <w:lang w:eastAsia="zh-TW"/>
        </w:rPr>
        <w:t>0.04</w:t>
      </w:r>
    </w:p>
    <w:p w14:paraId="159D21F7" w14:textId="77777777" w:rsidR="00D36BA2" w:rsidRPr="004F5117" w:rsidRDefault="00D36BA2" w:rsidP="00D36BA2">
      <w:pPr>
        <w:pStyle w:val="a1"/>
        <w:numPr>
          <w:ilvl w:val="0"/>
          <w:numId w:val="18"/>
        </w:numPr>
        <w:ind w:hanging="414"/>
        <w:rPr>
          <w:rFonts w:hAnsi="微軟正黑體"/>
          <w:lang w:eastAsia="zh-TW"/>
        </w:rPr>
      </w:pPr>
      <w:r w:rsidRPr="007F63D8">
        <w:rPr>
          <w:rFonts w:hint="eastAsia"/>
        </w:rPr>
        <w:t>First _</w:t>
      </w:r>
      <w:proofErr w:type="spellStart"/>
      <w:r w:rsidRPr="007F63D8">
        <w:rPr>
          <w:rFonts w:hint="eastAsia"/>
        </w:rPr>
        <w:t>Condiction_flg</w:t>
      </w:r>
      <w:proofErr w:type="spellEnd"/>
      <w:r>
        <w:rPr>
          <w:rFonts w:hint="eastAsia"/>
          <w:lang w:eastAsia="zh-TW"/>
        </w:rPr>
        <w:t xml:space="preserve"> == </w:t>
      </w:r>
      <w:r>
        <w:rPr>
          <w:rFonts w:hint="eastAsia"/>
          <w:bCs w:val="0"/>
        </w:rPr>
        <w:t>TRUE</w:t>
      </w:r>
    </w:p>
    <w:p w14:paraId="482CC690" w14:textId="63FA9F91" w:rsidR="00D36BA2" w:rsidRDefault="00D36BA2" w:rsidP="00D36BA2">
      <w:pPr>
        <w:pStyle w:val="a1"/>
        <w:spacing w:beforeLines="50" w:before="120"/>
        <w:ind w:leftChars="177" w:left="425"/>
        <w:rPr>
          <w:lang w:eastAsia="zh-TW"/>
        </w:rPr>
      </w:pPr>
      <w:r>
        <w:rPr>
          <w:rFonts w:hint="eastAsia"/>
          <w:lang w:eastAsia="zh-TW"/>
        </w:rPr>
        <w:t>其中</w:t>
      </w:r>
      <w:r w:rsidRPr="00570E99">
        <w:rPr>
          <w:lang w:eastAsia="zh-TW"/>
        </w:rPr>
        <w:t>C_TICK_TIME_S</w:t>
      </w:r>
      <w:r>
        <w:rPr>
          <w:rFonts w:hint="eastAsia"/>
          <w:lang w:eastAsia="zh-TW"/>
        </w:rPr>
        <w:t xml:space="preserve"> = 0.005</w:t>
      </w:r>
    </w:p>
    <w:p w14:paraId="451C4339" w14:textId="77777777" w:rsidR="0024452F" w:rsidRDefault="0024452F" w:rsidP="0024452F">
      <w:pPr>
        <w:pStyle w:val="a1"/>
        <w:ind w:leftChars="177" w:left="425"/>
        <w:rPr>
          <w:rFonts w:ascii="標楷體" w:hAnsi="標楷體"/>
          <w:lang w:eastAsia="zh-TW"/>
        </w:rPr>
      </w:pPr>
      <w:r>
        <w:rPr>
          <w:rFonts w:hint="eastAsia"/>
          <w:lang w:eastAsia="zh-TW"/>
        </w:rPr>
        <w:t>其中</w:t>
      </w:r>
      <w:proofErr w:type="spellStart"/>
      <w:r>
        <w:rPr>
          <w:lang w:eastAsia="zh-TW"/>
        </w:rPr>
        <w:t>dxL</w:t>
      </w:r>
      <w:proofErr w:type="spellEnd"/>
      <w:r>
        <w:rPr>
          <w:rFonts w:hint="eastAsia"/>
          <w:lang w:eastAsia="zh-TW"/>
        </w:rPr>
        <w:t>為</w:t>
      </w:r>
      <w:r>
        <w:rPr>
          <w:rFonts w:ascii="標楷體" w:hAnsi="標楷體" w:hint="eastAsia"/>
          <w:lang w:eastAsia="zh-TW"/>
        </w:rPr>
        <w:t>當前累積的移動距離，其算法如下</w:t>
      </w:r>
      <w:r>
        <w:rPr>
          <w:rFonts w:ascii="標楷體" w:hAnsi="標楷體" w:hint="eastAsia"/>
          <w:lang w:eastAsia="zh-TW"/>
        </w:rPr>
        <w:t>:</w:t>
      </w:r>
    </w:p>
    <w:p w14:paraId="684BB9BF" w14:textId="77777777" w:rsidR="0024452F" w:rsidRDefault="0024452F" w:rsidP="0024452F">
      <w:pPr>
        <w:pStyle w:val="a1"/>
        <w:ind w:leftChars="177" w:left="425"/>
        <w:rPr>
          <w:lang w:eastAsia="zh-TW"/>
        </w:rPr>
      </w:pPr>
      <w:proofErr w:type="spellStart"/>
      <w:r>
        <w:rPr>
          <w:lang w:eastAsia="zh-TW"/>
        </w:rPr>
        <w:t>dxL</w:t>
      </w:r>
      <w:proofErr w:type="spellEnd"/>
      <w:r>
        <w:rPr>
          <w:rFonts w:hint="eastAsia"/>
          <w:lang w:eastAsia="zh-TW"/>
        </w:rPr>
        <w:t xml:space="preserve"> = d</w:t>
      </w:r>
      <w:r>
        <w:rPr>
          <w:lang w:eastAsia="zh-TW"/>
        </w:rPr>
        <w:t>x + delay(</w:t>
      </w:r>
      <w:proofErr w:type="spellStart"/>
      <w:r>
        <w:rPr>
          <w:lang w:eastAsia="zh-TW"/>
        </w:rPr>
        <w:t>dxL</w:t>
      </w:r>
      <w:proofErr w:type="spellEnd"/>
      <w:r>
        <w:rPr>
          <w:lang w:eastAsia="zh-TW"/>
        </w:rPr>
        <w:t>)</w:t>
      </w:r>
    </w:p>
    <w:p w14:paraId="3C21BEA3" w14:textId="77777777" w:rsidR="0024452F" w:rsidRDefault="0024452F" w:rsidP="0024452F">
      <w:pPr>
        <w:pStyle w:val="a1"/>
        <w:ind w:leftChars="177" w:left="425"/>
        <w:rPr>
          <w:rFonts w:ascii="標楷體" w:hAnsi="標楷體"/>
          <w:lang w:eastAsia="zh-TW"/>
        </w:rPr>
      </w:pPr>
      <w:r>
        <w:rPr>
          <w:rFonts w:hint="eastAsia"/>
          <w:lang w:eastAsia="zh-TW"/>
        </w:rPr>
        <w:t>當</w:t>
      </w:r>
      <w:r>
        <w:rPr>
          <w:rFonts w:ascii="標楷體" w:hAnsi="標楷體" w:hint="eastAsia"/>
          <w:lang w:eastAsia="zh-TW"/>
        </w:rPr>
        <w:t>第一條件式成立時的下一取樣時間會將當前累積的移動距離之數值重設為零，</w:t>
      </w:r>
    </w:p>
    <w:p w14:paraId="759B3C6B" w14:textId="77777777" w:rsidR="0024452F" w:rsidRDefault="0024452F" w:rsidP="0024452F">
      <w:pPr>
        <w:pStyle w:val="a1"/>
        <w:ind w:leftChars="177" w:left="425"/>
        <w:rPr>
          <w:lang w:eastAsia="zh-TW"/>
        </w:rPr>
      </w:pPr>
      <w:proofErr w:type="spellStart"/>
      <w:r>
        <w:rPr>
          <w:lang w:eastAsia="zh-TW"/>
        </w:rPr>
        <w:t>dxL</w:t>
      </w:r>
      <w:proofErr w:type="spellEnd"/>
      <w:r>
        <w:rPr>
          <w:rFonts w:hint="eastAsia"/>
          <w:lang w:eastAsia="zh-TW"/>
        </w:rPr>
        <w:t xml:space="preserve"> = 0</w:t>
      </w:r>
    </w:p>
    <w:p w14:paraId="578DEA76" w14:textId="77777777" w:rsidR="00D36BA2" w:rsidRPr="003A5BBD" w:rsidRDefault="00D36BA2" w:rsidP="00D36BA2">
      <w:pPr>
        <w:pStyle w:val="a1"/>
        <w:rPr>
          <w:rFonts w:hint="eastAsia"/>
          <w:lang w:eastAsia="zh-TW"/>
        </w:rPr>
      </w:pPr>
    </w:p>
    <w:p w14:paraId="7A689E1C" w14:textId="77777777" w:rsidR="00D36BA2" w:rsidRPr="00044B0B" w:rsidRDefault="00D36BA2" w:rsidP="00D36BA2">
      <w:pPr>
        <w:pStyle w:val="a1"/>
        <w:numPr>
          <w:ilvl w:val="0"/>
          <w:numId w:val="12"/>
        </w:numPr>
        <w:rPr>
          <w:lang w:eastAsia="zh-TW"/>
        </w:rPr>
      </w:pPr>
      <w:r>
        <w:rPr>
          <w:rFonts w:ascii="標楷體" w:hAnsi="標楷體" w:hint="eastAsia"/>
          <w:lang w:eastAsia="zh-TW"/>
        </w:rPr>
        <w:t>第二條件式</w:t>
      </w:r>
    </w:p>
    <w:p w14:paraId="1A8691EF" w14:textId="77777777" w:rsidR="00D36BA2" w:rsidRDefault="00D36BA2" w:rsidP="00D36BA2">
      <w:pPr>
        <w:pStyle w:val="a1"/>
        <w:ind w:left="360"/>
        <w:rPr>
          <w:lang w:eastAsia="zh-TW"/>
        </w:rPr>
      </w:pPr>
      <w:r>
        <w:rPr>
          <w:rFonts w:hint="eastAsia"/>
          <w:lang w:eastAsia="zh-TW"/>
        </w:rPr>
        <w:t>當滿足左側車道曲率半徑大於</w:t>
      </w:r>
      <w:r>
        <w:rPr>
          <w:lang w:eastAsia="zh-TW"/>
        </w:rPr>
        <w:t>3000</w:t>
      </w:r>
      <w:r>
        <w:rPr>
          <w:rFonts w:hint="eastAsia"/>
          <w:lang w:eastAsia="zh-TW"/>
        </w:rPr>
        <w:t>、車道線品質高(</w:t>
      </w:r>
      <w:r w:rsidRPr="00403DD2">
        <w:rPr>
          <w:lang w:eastAsia="zh-TW"/>
        </w:rPr>
        <w:t>uint8(3)</w:t>
      </w:r>
      <w:r>
        <w:rPr>
          <w:lang w:eastAsia="zh-TW"/>
        </w:rPr>
        <w:t>)</w:t>
      </w:r>
      <w:r>
        <w:rPr>
          <w:rFonts w:hint="eastAsia"/>
          <w:lang w:eastAsia="zh-TW"/>
        </w:rPr>
        <w:t>、當前累積之縱向移動距離小於</w:t>
      </w:r>
      <w:r>
        <w:rPr>
          <w:lang w:eastAsia="zh-TW"/>
        </w:rPr>
        <w:t>5</w:t>
      </w:r>
      <w:r>
        <w:rPr>
          <w:rFonts w:hint="eastAsia"/>
          <w:lang w:eastAsia="zh-TW"/>
        </w:rPr>
        <w:t>、新的</w:t>
      </w:r>
      <w:r>
        <w:rPr>
          <w:rFonts w:ascii="標楷體" w:hAnsi="標楷體" w:hint="eastAsia"/>
          <w:lang w:eastAsia="zh-TW"/>
        </w:rPr>
        <w:t>左車道斜率</w:t>
      </w:r>
      <w:r>
        <w:rPr>
          <w:rFonts w:hint="eastAsia"/>
          <w:lang w:eastAsia="zh-TW"/>
        </w:rPr>
        <w:t>偏差量小於</w:t>
      </w:r>
      <w:r>
        <w:rPr>
          <w:lang w:eastAsia="zh-TW"/>
        </w:rPr>
        <w:t>1</w:t>
      </w:r>
      <w:r>
        <w:rPr>
          <w:rFonts w:hint="eastAsia"/>
          <w:lang w:eastAsia="zh-TW"/>
        </w:rPr>
        <w:t>時成立。</w:t>
      </w:r>
    </w:p>
    <w:p w14:paraId="379937BF" w14:textId="77777777" w:rsidR="00D36BA2" w:rsidRPr="007C7CBC" w:rsidRDefault="00D36BA2" w:rsidP="00D36BA2">
      <w:pPr>
        <w:pStyle w:val="a1"/>
        <w:ind w:left="360"/>
        <w:rPr>
          <w:lang w:eastAsia="zh-TW"/>
        </w:rPr>
      </w:pPr>
    </w:p>
    <w:p w14:paraId="0BFC5D87" w14:textId="4EE3BBE9" w:rsidR="00D36BA2" w:rsidRDefault="00E16A4A" w:rsidP="00D36BA2">
      <w:pPr>
        <w:pStyle w:val="a1"/>
        <w:keepNext/>
        <w:ind w:left="360"/>
        <w:jc w:val="center"/>
      </w:pPr>
      <w:r w:rsidRPr="00E16A4A">
        <w:lastRenderedPageBreak/>
        <w:drawing>
          <wp:inline distT="0" distB="0" distL="0" distR="0" wp14:anchorId="11ACBC2E" wp14:editId="58EB51BC">
            <wp:extent cx="6120765" cy="3123565"/>
            <wp:effectExtent l="0" t="0" r="0" b="63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765" cy="3123565"/>
                    </a:xfrm>
                    <a:prstGeom prst="rect">
                      <a:avLst/>
                    </a:prstGeom>
                  </pic:spPr>
                </pic:pic>
              </a:graphicData>
            </a:graphic>
          </wp:inline>
        </w:drawing>
      </w:r>
    </w:p>
    <w:p w14:paraId="6B9CADED" w14:textId="6081DD48" w:rsidR="00D36BA2" w:rsidRDefault="00D36BA2" w:rsidP="00D36BA2">
      <w:pPr>
        <w:pStyle w:val="af3"/>
        <w:rPr>
          <w:lang w:eastAsia="zh-TW"/>
        </w:rPr>
      </w:pPr>
      <w:r>
        <w:t xml:space="preserve">Figure </w:t>
      </w:r>
      <w:r w:rsidR="00EE6FA4">
        <w:fldChar w:fldCharType="begin"/>
      </w:r>
      <w:r w:rsidR="00EE6FA4">
        <w:instrText xml:space="preserve"> STYLEREF 1 \s </w:instrText>
      </w:r>
      <w:r w:rsidR="00EE6FA4">
        <w:fldChar w:fldCharType="separate"/>
      </w:r>
      <w:r w:rsidR="00EE6FA4">
        <w:rPr>
          <w:noProof/>
        </w:rPr>
        <w:t>3</w:t>
      </w:r>
      <w:r w:rsidR="00EE6FA4">
        <w:fldChar w:fldCharType="end"/>
      </w:r>
      <w:r w:rsidR="00EE6FA4">
        <w:noBreakHyphen/>
      </w:r>
      <w:r w:rsidR="00EE6FA4">
        <w:fldChar w:fldCharType="begin"/>
      </w:r>
      <w:r w:rsidR="00EE6FA4">
        <w:instrText xml:space="preserve"> SEQ Figure \* ARABIC \s 1 </w:instrText>
      </w:r>
      <w:r w:rsidR="00EE6FA4">
        <w:fldChar w:fldCharType="separate"/>
      </w:r>
      <w:r w:rsidR="00EE6FA4">
        <w:rPr>
          <w:noProof/>
        </w:rPr>
        <w:t>26</w:t>
      </w:r>
      <w:r w:rsidR="00EE6FA4">
        <w:fldChar w:fldCharType="end"/>
      </w:r>
      <w:r>
        <w:rPr>
          <w:rFonts w:hint="eastAsia"/>
          <w:lang w:eastAsia="zh-TW"/>
        </w:rPr>
        <w:t xml:space="preserve"> 第二條件式</w:t>
      </w:r>
    </w:p>
    <w:p w14:paraId="74C94B8A" w14:textId="77777777" w:rsidR="00D36BA2" w:rsidRDefault="00D36BA2" w:rsidP="00D36BA2">
      <w:pPr>
        <w:pStyle w:val="a1"/>
        <w:rPr>
          <w:lang w:eastAsia="zh-TW"/>
        </w:rPr>
      </w:pPr>
    </w:p>
    <w:p w14:paraId="6963E371" w14:textId="77777777" w:rsidR="00D36BA2" w:rsidRPr="007179A3" w:rsidRDefault="00D36BA2" w:rsidP="00D36BA2">
      <w:pPr>
        <w:pStyle w:val="a1"/>
        <w:ind w:leftChars="177" w:left="425"/>
        <w:rPr>
          <w:b/>
          <w:lang w:eastAsia="zh-TW"/>
        </w:rPr>
      </w:pPr>
      <w:proofErr w:type="spellStart"/>
      <w:r>
        <w:rPr>
          <w:b/>
          <w:lang w:eastAsia="zh-TW"/>
        </w:rPr>
        <w:t>Second</w:t>
      </w:r>
      <w:r w:rsidRPr="007179A3">
        <w:rPr>
          <w:b/>
        </w:rPr>
        <w:t>_</w:t>
      </w:r>
      <w:r>
        <w:rPr>
          <w:b/>
        </w:rPr>
        <w:t>Condiction</w:t>
      </w:r>
      <w:r w:rsidRPr="007179A3">
        <w:rPr>
          <w:b/>
        </w:rPr>
        <w:t>_flg</w:t>
      </w:r>
      <w:proofErr w:type="spellEnd"/>
      <w:r w:rsidRPr="007179A3">
        <w:rPr>
          <w:rFonts w:hint="eastAsia"/>
          <w:b/>
          <w:bCs w:val="0"/>
          <w:lang w:eastAsia="zh-TW"/>
        </w:rPr>
        <w:t>判斷條件如下：</w:t>
      </w:r>
    </w:p>
    <w:p w14:paraId="38195F10" w14:textId="77777777" w:rsidR="00D36BA2" w:rsidRDefault="00D36BA2" w:rsidP="00D36BA2">
      <w:pPr>
        <w:pStyle w:val="a1"/>
        <w:ind w:leftChars="177" w:left="425"/>
        <w:rPr>
          <w:rFonts w:hAnsi="微軟正黑體"/>
          <w:lang w:eastAsia="zh-TW"/>
        </w:rPr>
      </w:pPr>
      <m:oMath>
        <m:d>
          <m:dPr>
            <m:begChr m:val="|"/>
            <m:endChr m:val="|"/>
            <m:ctrlPr>
              <w:ins w:id="34" w:author="榮輝 江" w:date="2023-02-08T22:48:00Z">
                <w:rPr>
                  <w:rFonts w:ascii="Cambria Math" w:hAnsi="Cambria Math"/>
                  <w:lang w:eastAsia="zh-TW"/>
                </w:rPr>
              </w:ins>
            </m:ctrlPr>
          </m:dPr>
          <m:e>
            <m:f>
              <m:fPr>
                <m:ctrlPr>
                  <w:ins w:id="35" w:author="榮輝 江" w:date="2023-02-08T22:48:00Z">
                    <w:rPr>
                      <w:rFonts w:ascii="Cambria Math" w:hAnsi="Cambria Math"/>
                      <w:i/>
                      <w:lang w:eastAsia="zh-TW"/>
                    </w:rPr>
                  </w:ins>
                </m:ctrlPr>
              </m:fPr>
              <m:num>
                <m:r>
                  <w:rPr>
                    <w:rFonts w:ascii="Cambria Math" w:hAnsi="Cambria Math"/>
                    <w:lang w:eastAsia="zh-TW"/>
                  </w:rPr>
                  <m:t>1</m:t>
                </m:r>
              </m:num>
              <m:den>
                <m:r>
                  <w:rPr>
                    <w:rFonts w:ascii="Cambria Math" w:hAnsi="Cambria Math"/>
                    <w:lang w:eastAsia="zh-TW"/>
                  </w:rPr>
                  <m:t>2*</m:t>
                </m:r>
                <m:r>
                  <m:rPr>
                    <m:sty m:val="p"/>
                  </m:rPr>
                  <w:rPr>
                    <w:rFonts w:ascii="Cambria Math" w:hAnsi="Cambria Math"/>
                  </w:rPr>
                  <m:t>VLIC_HLC2L_1pm</m:t>
                </m:r>
              </m:den>
            </m:f>
          </m:e>
        </m:d>
        <m:r>
          <m:rPr>
            <m:sty m:val="p"/>
          </m:rPr>
          <w:rPr>
            <w:rFonts w:ascii="Cambria Math" w:hAnsi="Cambria Math"/>
            <w:lang w:eastAsia="zh-TW"/>
          </w:rPr>
          <m:t>&gt;</m:t>
        </m:r>
      </m:oMath>
      <w:r>
        <w:rPr>
          <w:rFonts w:hAnsi="微軟正黑體" w:hint="eastAsia"/>
          <w:lang w:eastAsia="zh-TW"/>
        </w:rPr>
        <w:t xml:space="preserve"> </w:t>
      </w:r>
      <w:r>
        <w:rPr>
          <w:rFonts w:hAnsi="微軟正黑體"/>
          <w:lang w:eastAsia="zh-TW"/>
        </w:rPr>
        <w:t>3000</w:t>
      </w:r>
      <w:r>
        <w:rPr>
          <w:rFonts w:hAnsi="微軟正黑體" w:hint="eastAsia"/>
          <w:lang w:eastAsia="zh-TW"/>
        </w:rPr>
        <w:t xml:space="preserve"> </w:t>
      </w:r>
    </w:p>
    <w:p w14:paraId="4060A9B3" w14:textId="77777777" w:rsidR="00D36BA2" w:rsidRDefault="00D36BA2" w:rsidP="00D36BA2">
      <w:pPr>
        <w:pStyle w:val="a1"/>
        <w:ind w:leftChars="177" w:left="425"/>
        <w:rPr>
          <w:rFonts w:hAnsi="微軟正黑體"/>
          <w:lang w:eastAsia="zh-TW"/>
        </w:rPr>
      </w:pPr>
      <w:r>
        <w:rPr>
          <w:rFonts w:hAnsi="微軟正黑體"/>
          <w:lang w:eastAsia="zh-TW"/>
        </w:rPr>
        <w:t>AND</w:t>
      </w:r>
    </w:p>
    <w:p w14:paraId="575B1D67" w14:textId="4B573965" w:rsidR="00D36BA2" w:rsidRDefault="00D36BA2" w:rsidP="00D36BA2">
      <w:pPr>
        <w:pStyle w:val="a1"/>
        <w:ind w:leftChars="177" w:left="425"/>
        <w:rPr>
          <w:rFonts w:hAnsi="微軟正黑體"/>
          <w:lang w:eastAsia="zh-TW"/>
        </w:rPr>
      </w:pPr>
      <w:proofErr w:type="spellStart"/>
      <w:r>
        <w:t>VLIC_HLCnfdnceL_dat</w:t>
      </w:r>
      <w:proofErr w:type="spellEnd"/>
      <w:r>
        <w:rPr>
          <w:rFonts w:hint="eastAsia"/>
          <w:lang w:eastAsia="zh-TW"/>
        </w:rPr>
        <w:t xml:space="preserve"> </w:t>
      </w:r>
      <w:r w:rsidR="00E16A4A">
        <w:rPr>
          <w:lang w:eastAsia="zh-TW"/>
        </w:rPr>
        <w:t>&gt;</w:t>
      </w:r>
      <w:r>
        <w:rPr>
          <w:rFonts w:hint="eastAsia"/>
          <w:lang w:eastAsia="zh-TW"/>
        </w:rPr>
        <w:t xml:space="preserve"> </w:t>
      </w:r>
      <w:proofErr w:type="spellStart"/>
      <w:r w:rsidR="00E16A4A" w:rsidRPr="00E16A4A">
        <w:rPr>
          <w:lang w:eastAsia="zh-TW"/>
        </w:rPr>
        <w:t>KLIC_LnQualityHIGH_dat</w:t>
      </w:r>
      <w:proofErr w:type="spellEnd"/>
      <w:r w:rsidRPr="001357D7">
        <w:rPr>
          <w:rFonts w:hAnsi="微軟正黑體"/>
          <w:lang w:eastAsia="zh-TW"/>
        </w:rPr>
        <w:t xml:space="preserve"> </w:t>
      </w:r>
    </w:p>
    <w:p w14:paraId="5D83EF67" w14:textId="77777777" w:rsidR="00D36BA2" w:rsidRDefault="00D36BA2" w:rsidP="00D36BA2">
      <w:pPr>
        <w:pStyle w:val="a1"/>
        <w:ind w:leftChars="177" w:left="425"/>
        <w:rPr>
          <w:rFonts w:hAnsi="微軟正黑體"/>
          <w:lang w:eastAsia="zh-TW"/>
        </w:rPr>
      </w:pPr>
      <w:r>
        <w:rPr>
          <w:rFonts w:hAnsi="微軟正黑體"/>
          <w:lang w:eastAsia="zh-TW"/>
        </w:rPr>
        <w:t>AND</w:t>
      </w:r>
    </w:p>
    <w:p w14:paraId="29842D58" w14:textId="77777777" w:rsidR="00D36BA2" w:rsidRDefault="00D36BA2" w:rsidP="00D36BA2">
      <w:pPr>
        <w:pStyle w:val="a1"/>
        <w:ind w:leftChars="177" w:left="425"/>
        <w:rPr>
          <w:rFonts w:hAnsi="微軟正黑體"/>
          <w:lang w:eastAsia="zh-TW"/>
        </w:rPr>
      </w:pPr>
      <w:proofErr w:type="spellStart"/>
      <w:r>
        <w:t>dxL</w:t>
      </w:r>
      <w:proofErr w:type="spellEnd"/>
      <w:r>
        <w:rPr>
          <w:rFonts w:hint="eastAsia"/>
          <w:lang w:eastAsia="zh-TW"/>
        </w:rPr>
        <w:t xml:space="preserve"> </w:t>
      </w:r>
      <m:oMath>
        <m:r>
          <m:rPr>
            <m:sty m:val="p"/>
          </m:rPr>
          <w:rPr>
            <w:rFonts w:ascii="Cambria Math" w:hAnsi="Cambria Math"/>
            <w:lang w:eastAsia="zh-TW"/>
          </w:rPr>
          <m:t>&lt;</m:t>
        </m:r>
      </m:oMath>
      <w:r>
        <w:rPr>
          <w:rFonts w:hint="eastAsia"/>
          <w:lang w:eastAsia="zh-TW"/>
        </w:rPr>
        <w:t xml:space="preserve"> </w:t>
      </w:r>
      <w:r>
        <w:rPr>
          <w:lang w:eastAsia="zh-TW"/>
        </w:rPr>
        <w:t>5</w:t>
      </w:r>
      <w:r w:rsidRPr="001357D7">
        <w:rPr>
          <w:rFonts w:hAnsi="微軟正黑體"/>
          <w:lang w:eastAsia="zh-TW"/>
        </w:rPr>
        <w:t xml:space="preserve"> </w:t>
      </w:r>
    </w:p>
    <w:p w14:paraId="4ECC4429" w14:textId="77777777" w:rsidR="00D36BA2" w:rsidRDefault="00D36BA2" w:rsidP="00D36BA2">
      <w:pPr>
        <w:pStyle w:val="a1"/>
        <w:ind w:leftChars="177" w:left="425"/>
        <w:rPr>
          <w:rFonts w:hAnsi="微軟正黑體"/>
          <w:lang w:eastAsia="zh-TW"/>
        </w:rPr>
      </w:pPr>
      <w:r>
        <w:rPr>
          <w:rFonts w:hAnsi="微軟正黑體"/>
          <w:lang w:eastAsia="zh-TW"/>
        </w:rPr>
        <w:t>AND</w:t>
      </w:r>
    </w:p>
    <w:p w14:paraId="0D5FC5C5" w14:textId="77777777" w:rsidR="00D36BA2" w:rsidRPr="007F63D8" w:rsidRDefault="00D36BA2" w:rsidP="00D36BA2">
      <w:pPr>
        <w:pStyle w:val="a1"/>
        <w:ind w:leftChars="177" w:left="425"/>
      </w:pPr>
      <w:r>
        <w:rPr>
          <w:rFonts w:hint="eastAsia"/>
          <w:lang w:eastAsia="zh-TW"/>
        </w:rPr>
        <w:t>|</w:t>
      </w:r>
      <w:r w:rsidRPr="001357D7">
        <w:rPr>
          <w:lang w:eastAsia="zh-TW"/>
        </w:rPr>
        <w:t>C1LBias_new</w:t>
      </w:r>
      <w:r>
        <w:rPr>
          <w:rFonts w:hint="eastAsia"/>
          <w:lang w:eastAsia="zh-TW"/>
        </w:rPr>
        <w:t xml:space="preserve">| </w:t>
      </w:r>
      <m:oMath>
        <m:r>
          <m:rPr>
            <m:sty m:val="p"/>
          </m:rPr>
          <w:rPr>
            <w:rFonts w:ascii="Cambria Math" w:hAnsi="Cambria Math"/>
            <w:lang w:eastAsia="zh-TW"/>
          </w:rPr>
          <m:t>&lt;</m:t>
        </m:r>
      </m:oMath>
      <w:r>
        <w:rPr>
          <w:rFonts w:hint="eastAsia"/>
          <w:lang w:eastAsia="zh-TW"/>
        </w:rPr>
        <w:t xml:space="preserve"> </w:t>
      </w:r>
      <w:r>
        <w:rPr>
          <w:lang w:eastAsia="zh-TW"/>
        </w:rPr>
        <w:t>1</w:t>
      </w:r>
      <w:r>
        <w:rPr>
          <w:bCs w:val="0"/>
        </w:rPr>
        <w:t xml:space="preserve"> </w:t>
      </w:r>
    </w:p>
    <w:p w14:paraId="135F4FD4" w14:textId="0415B989" w:rsidR="00D36BA2" w:rsidRPr="00E16A4A" w:rsidRDefault="00D36BA2" w:rsidP="00D36BA2">
      <w:pPr>
        <w:pStyle w:val="a1"/>
        <w:numPr>
          <w:ilvl w:val="0"/>
          <w:numId w:val="18"/>
        </w:numPr>
        <w:ind w:hanging="414"/>
        <w:rPr>
          <w:rFonts w:hint="eastAsia"/>
          <w:bCs w:val="0"/>
        </w:rPr>
      </w:pPr>
      <w:proofErr w:type="spellStart"/>
      <w:r>
        <w:t>Sencond</w:t>
      </w:r>
      <w:proofErr w:type="spellEnd"/>
      <w:r w:rsidRPr="007F63D8">
        <w:rPr>
          <w:rFonts w:hint="eastAsia"/>
        </w:rPr>
        <w:t xml:space="preserve"> _</w:t>
      </w:r>
      <w:proofErr w:type="spellStart"/>
      <w:r w:rsidRPr="007F63D8">
        <w:rPr>
          <w:rFonts w:hint="eastAsia"/>
        </w:rPr>
        <w:t>Condiction_flg</w:t>
      </w:r>
      <w:proofErr w:type="spellEnd"/>
      <w:r>
        <w:rPr>
          <w:rFonts w:hint="eastAsia"/>
          <w:lang w:eastAsia="zh-TW"/>
        </w:rPr>
        <w:t xml:space="preserve"> == </w:t>
      </w:r>
      <w:r>
        <w:rPr>
          <w:rFonts w:hint="eastAsia"/>
          <w:bCs w:val="0"/>
        </w:rPr>
        <w:t>TRUE</w:t>
      </w:r>
    </w:p>
    <w:p w14:paraId="4A864185" w14:textId="77777777" w:rsidR="00D36BA2" w:rsidRDefault="00D36BA2" w:rsidP="00D36BA2">
      <w:pPr>
        <w:pStyle w:val="a1"/>
        <w:rPr>
          <w:lang w:eastAsia="zh-TW"/>
        </w:rPr>
      </w:pPr>
    </w:p>
    <w:p w14:paraId="1B8C6C6D" w14:textId="77777777" w:rsidR="00D36BA2" w:rsidRPr="00D55D18" w:rsidRDefault="00D36BA2" w:rsidP="00D36BA2">
      <w:pPr>
        <w:pStyle w:val="a1"/>
        <w:numPr>
          <w:ilvl w:val="0"/>
          <w:numId w:val="12"/>
        </w:numPr>
        <w:rPr>
          <w:lang w:eastAsia="zh-TW"/>
        </w:rPr>
      </w:pPr>
      <w:r w:rsidRPr="00C37926">
        <w:rPr>
          <w:rFonts w:ascii="標楷體" w:hAnsi="標楷體" w:hint="eastAsia"/>
          <w:lang w:eastAsia="zh-TW"/>
        </w:rPr>
        <w:t>後的</w:t>
      </w:r>
      <w:r>
        <w:rPr>
          <w:rFonts w:ascii="標楷體" w:hAnsi="標楷體" w:hint="eastAsia"/>
          <w:lang w:eastAsia="zh-TW"/>
        </w:rPr>
        <w:t>左</w:t>
      </w:r>
      <w:r w:rsidRPr="00C37926">
        <w:rPr>
          <w:rFonts w:ascii="標楷體" w:hAnsi="標楷體" w:hint="eastAsia"/>
          <w:lang w:eastAsia="zh-TW"/>
        </w:rPr>
        <w:t>車道線</w:t>
      </w:r>
      <w:r>
        <w:rPr>
          <w:rFonts w:ascii="標楷體" w:hAnsi="標楷體" w:hint="eastAsia"/>
          <w:lang w:eastAsia="zh-TW"/>
        </w:rPr>
        <w:t>斜率偏差量</w:t>
      </w:r>
    </w:p>
    <w:p w14:paraId="752854A8" w14:textId="77777777" w:rsidR="00D36BA2" w:rsidRDefault="00D36BA2" w:rsidP="00D36BA2">
      <w:pPr>
        <w:pStyle w:val="a1"/>
        <w:ind w:left="360"/>
        <w:rPr>
          <w:rFonts w:ascii="標楷體" w:hAnsi="標楷體"/>
          <w:lang w:eastAsia="zh-TW"/>
        </w:rPr>
      </w:pPr>
      <w:r>
        <w:rPr>
          <w:rFonts w:ascii="標楷體" w:hAnsi="標楷體" w:hint="eastAsia"/>
          <w:lang w:eastAsia="zh-TW"/>
        </w:rPr>
        <w:t>當第一條件式成立時，利用</w:t>
      </w:r>
      <m:oMath>
        <m:r>
          <m:rPr>
            <m:sty m:val="p"/>
          </m:rPr>
          <w:rPr>
            <w:rFonts w:ascii="Cambria Math" w:hAnsi="Cambria Math" w:hint="eastAsia"/>
            <w:lang w:eastAsia="zh-TW"/>
          </w:rPr>
          <m:t>C1L</m:t>
        </m:r>
      </m:oMath>
      <w:r>
        <w:rPr>
          <w:rFonts w:ascii="標楷體" w:hAnsi="標楷體" w:hint="eastAsia"/>
          <w:lang w:eastAsia="zh-TW"/>
        </w:rPr>
        <w:t>乘上一個取樣時間內的移動距離之數值除以當前累積的移動距離，再將其減去</w:t>
      </w:r>
      <m:oMath>
        <m:r>
          <m:rPr>
            <m:sty m:val="p"/>
          </m:rPr>
          <w:rPr>
            <w:rFonts w:ascii="Cambria Math" w:hAnsi="Cambria Math" w:hint="eastAsia"/>
            <w:lang w:eastAsia="zh-TW"/>
          </w:rPr>
          <m:t>C0L</m:t>
        </m:r>
      </m:oMath>
      <w:r>
        <w:rPr>
          <w:rFonts w:ascii="標楷體" w:hAnsi="標楷體" w:hint="eastAsia"/>
          <w:lang w:eastAsia="zh-TW"/>
        </w:rPr>
        <w:t>的變化量除以累積的移動距離之數值，以獲得新的左車道斜率偏差量。</w:t>
      </w:r>
    </w:p>
    <w:p w14:paraId="2744A0AD" w14:textId="77777777" w:rsidR="00D36BA2" w:rsidRPr="0087590A" w:rsidRDefault="00D36BA2" w:rsidP="00D36BA2">
      <w:pPr>
        <w:pStyle w:val="a1"/>
        <w:ind w:left="360"/>
        <w:rPr>
          <w:lang w:eastAsia="zh-TW"/>
        </w:rPr>
      </w:pPr>
    </w:p>
    <w:p w14:paraId="0ED4D934" w14:textId="3C73D723" w:rsidR="00D36BA2" w:rsidRDefault="00182ED4" w:rsidP="00D36BA2">
      <w:pPr>
        <w:pStyle w:val="a1"/>
        <w:keepNext/>
        <w:ind w:left="360"/>
      </w:pPr>
      <w:r w:rsidRPr="00182ED4">
        <w:drawing>
          <wp:inline distT="0" distB="0" distL="0" distR="0" wp14:anchorId="43111D27" wp14:editId="1802134E">
            <wp:extent cx="6120765" cy="99441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994410"/>
                    </a:xfrm>
                    <a:prstGeom prst="rect">
                      <a:avLst/>
                    </a:prstGeom>
                  </pic:spPr>
                </pic:pic>
              </a:graphicData>
            </a:graphic>
          </wp:inline>
        </w:drawing>
      </w:r>
    </w:p>
    <w:p w14:paraId="169D56E4" w14:textId="748E90D2" w:rsidR="00D36BA2" w:rsidRDefault="00D36BA2" w:rsidP="00D36BA2">
      <w:pPr>
        <w:pStyle w:val="af3"/>
        <w:rPr>
          <w:lang w:eastAsia="zh-TW"/>
        </w:rPr>
      </w:pPr>
      <w:r>
        <w:t xml:space="preserve">Figure </w:t>
      </w:r>
      <w:r w:rsidR="00EE6FA4">
        <w:fldChar w:fldCharType="begin"/>
      </w:r>
      <w:r w:rsidR="00EE6FA4">
        <w:instrText xml:space="preserve"> STYLEREF 1 \s </w:instrText>
      </w:r>
      <w:r w:rsidR="00EE6FA4">
        <w:fldChar w:fldCharType="separate"/>
      </w:r>
      <w:r w:rsidR="00EE6FA4">
        <w:rPr>
          <w:noProof/>
        </w:rPr>
        <w:t>3</w:t>
      </w:r>
      <w:r w:rsidR="00EE6FA4">
        <w:fldChar w:fldCharType="end"/>
      </w:r>
      <w:r w:rsidR="00EE6FA4">
        <w:noBreakHyphen/>
      </w:r>
      <w:r w:rsidR="00EE6FA4">
        <w:fldChar w:fldCharType="begin"/>
      </w:r>
      <w:r w:rsidR="00EE6FA4">
        <w:instrText xml:space="preserve"> SEQ Figure \* ARABIC \s 1 </w:instrText>
      </w:r>
      <w:r w:rsidR="00EE6FA4">
        <w:fldChar w:fldCharType="separate"/>
      </w:r>
      <w:r w:rsidR="00EE6FA4">
        <w:rPr>
          <w:noProof/>
        </w:rPr>
        <w:t>27</w:t>
      </w:r>
      <w:r w:rsidR="00EE6FA4">
        <w:fldChar w:fldCharType="end"/>
      </w:r>
      <w:r>
        <w:rPr>
          <w:rFonts w:hint="eastAsia"/>
          <w:lang w:eastAsia="zh-TW"/>
        </w:rPr>
        <w:t xml:space="preserve"> </w:t>
      </w:r>
      <w:r w:rsidRPr="00AE457E">
        <w:rPr>
          <w:rFonts w:hint="eastAsia"/>
          <w:lang w:eastAsia="zh-TW"/>
        </w:rPr>
        <w:t>新的左車道斜率偏差量</w:t>
      </w:r>
      <w:r>
        <w:rPr>
          <w:rFonts w:hint="eastAsia"/>
          <w:lang w:eastAsia="zh-TW"/>
        </w:rPr>
        <w:t>架構圖</w:t>
      </w:r>
    </w:p>
    <w:p w14:paraId="2D1B28BE" w14:textId="77777777" w:rsidR="00D36BA2" w:rsidRDefault="00D36BA2" w:rsidP="00D36BA2">
      <w:pPr>
        <w:pStyle w:val="a1"/>
        <w:rPr>
          <w:lang w:eastAsia="zh-TW"/>
        </w:rPr>
      </w:pPr>
    </w:p>
    <w:p w14:paraId="05F6D88B" w14:textId="77777777" w:rsidR="00D36BA2" w:rsidRPr="00840232" w:rsidRDefault="00D36BA2" w:rsidP="00D36BA2">
      <w:pPr>
        <w:pStyle w:val="a1"/>
        <w:ind w:left="360"/>
        <w:rPr>
          <w:lang w:eastAsia="zh-TW"/>
        </w:rPr>
      </w:pPr>
      <w:r>
        <w:rPr>
          <w:rFonts w:ascii="標楷體" w:hAnsi="標楷體" w:hint="eastAsia"/>
          <w:lang w:eastAsia="zh-TW"/>
        </w:rPr>
        <w:t>新的左車道斜率偏差量</w:t>
      </w:r>
      <w:r w:rsidRPr="00C34986">
        <w:rPr>
          <w:rFonts w:hint="eastAsia"/>
          <w:bCs w:val="0"/>
          <w:lang w:eastAsia="zh-TW"/>
        </w:rPr>
        <w:t>算法如下：</w:t>
      </w:r>
    </w:p>
    <w:p w14:paraId="69DE05F7" w14:textId="77777777" w:rsidR="00D36BA2" w:rsidRPr="008D54D1" w:rsidRDefault="00D36BA2" w:rsidP="00D36BA2">
      <w:pPr>
        <w:pStyle w:val="a1"/>
        <w:ind w:leftChars="177" w:left="425"/>
        <w:rPr>
          <w:szCs w:val="24"/>
        </w:rPr>
      </w:pPr>
      <m:oMathPara>
        <m:oMath>
          <m:r>
            <m:rPr>
              <m:sty m:val="p"/>
            </m:rPr>
            <w:rPr>
              <w:rFonts w:ascii="Cambria Math" w:hAnsi="Cambria Math"/>
              <w:szCs w:val="24"/>
            </w:rPr>
            <m:t>C1LBias_new=</m:t>
          </m:r>
          <m:f>
            <m:fPr>
              <m:ctrlPr>
                <w:ins w:id="36" w:author="榮輝 江" w:date="2023-02-08T22:48:00Z">
                  <w:rPr>
                    <w:rFonts w:ascii="Cambria Math" w:hAnsi="Cambria Math"/>
                    <w:szCs w:val="24"/>
                  </w:rPr>
                </w:ins>
              </m:ctrlPr>
            </m:fPr>
            <m:num>
              <m:r>
                <m:rPr>
                  <m:sty m:val="p"/>
                </m:rPr>
                <w:rPr>
                  <w:rFonts w:ascii="Cambria Math" w:hAnsi="Cambria Math"/>
                  <w:szCs w:val="24"/>
                </w:rPr>
                <m:t>VLIC_HLC1L_rad*dx-C0_diff</m:t>
              </m:r>
            </m:num>
            <m:den>
              <m:r>
                <w:rPr>
                  <w:rFonts w:ascii="Cambria Math" w:hAnsi="Cambria Math"/>
                  <w:szCs w:val="24"/>
                </w:rPr>
                <m:t>dxL</m:t>
              </m:r>
            </m:den>
          </m:f>
        </m:oMath>
      </m:oMathPara>
    </w:p>
    <w:p w14:paraId="0597BAC9" w14:textId="77777777" w:rsidR="00D36BA2" w:rsidRDefault="00D36BA2" w:rsidP="00D36BA2">
      <w:pPr>
        <w:pStyle w:val="a1"/>
        <w:ind w:firstLine="360"/>
        <w:rPr>
          <w:rFonts w:ascii="標楷體" w:hAnsi="標楷體"/>
          <w:lang w:eastAsia="zh-TW"/>
        </w:rPr>
      </w:pPr>
      <w:r>
        <w:rPr>
          <w:rFonts w:ascii="標楷體" w:hAnsi="標楷體" w:hint="eastAsia"/>
          <w:lang w:eastAsia="zh-TW"/>
        </w:rPr>
        <w:t>當第一條件式不成立時，新的左車道斜率偏差量則維持上一時刻的數值。</w:t>
      </w:r>
    </w:p>
    <w:p w14:paraId="28E573A2" w14:textId="77777777" w:rsidR="00D36BA2" w:rsidRPr="002A6A1D" w:rsidRDefault="00D36BA2" w:rsidP="00D36BA2">
      <w:pPr>
        <w:pStyle w:val="a1"/>
        <w:ind w:firstLine="360"/>
        <w:rPr>
          <w:lang w:eastAsia="zh-TW"/>
        </w:rPr>
      </w:pPr>
    </w:p>
    <w:p w14:paraId="0591D3B0" w14:textId="77777777" w:rsidR="00D36BA2" w:rsidRDefault="00D36BA2" w:rsidP="00D36BA2">
      <w:pPr>
        <w:pStyle w:val="a1"/>
        <w:numPr>
          <w:ilvl w:val="0"/>
          <w:numId w:val="12"/>
        </w:numPr>
        <w:rPr>
          <w:lang w:eastAsia="zh-TW"/>
        </w:rPr>
      </w:pPr>
      <w:r w:rsidRPr="00C37926">
        <w:rPr>
          <w:rFonts w:ascii="標楷體" w:hAnsi="標楷體" w:hint="eastAsia"/>
          <w:lang w:eastAsia="zh-TW"/>
        </w:rPr>
        <w:t>更新後的</w:t>
      </w:r>
      <w:r>
        <w:rPr>
          <w:rFonts w:ascii="標楷體" w:hAnsi="標楷體" w:hint="eastAsia"/>
          <w:lang w:eastAsia="zh-TW"/>
        </w:rPr>
        <w:t>左</w:t>
      </w:r>
      <w:r w:rsidRPr="00C37926">
        <w:rPr>
          <w:rFonts w:ascii="標楷體" w:hAnsi="標楷體" w:hint="eastAsia"/>
          <w:lang w:eastAsia="zh-TW"/>
        </w:rPr>
        <w:t>車道線</w:t>
      </w:r>
      <w:r>
        <w:rPr>
          <w:rFonts w:ascii="標楷體" w:hAnsi="標楷體" w:hint="eastAsia"/>
          <w:lang w:eastAsia="zh-TW"/>
        </w:rPr>
        <w:t>斜率偏差量</w:t>
      </w:r>
    </w:p>
    <w:p w14:paraId="4672C581" w14:textId="77777777" w:rsidR="00D36BA2" w:rsidRDefault="00D36BA2" w:rsidP="00D36BA2">
      <w:pPr>
        <w:pStyle w:val="a1"/>
        <w:ind w:left="360"/>
        <w:rPr>
          <w:rFonts w:ascii="標楷體" w:hAnsi="標楷體"/>
          <w:lang w:eastAsia="zh-TW"/>
        </w:rPr>
      </w:pPr>
      <w:r>
        <w:rPr>
          <w:rFonts w:ascii="標楷體" w:hAnsi="標楷體" w:hint="eastAsia"/>
          <w:lang w:eastAsia="zh-TW"/>
        </w:rPr>
        <w:t>當符合第一條件式與第二條件式時，則將新的車道線偏差量結合遺忘因子計算後輸出。</w:t>
      </w:r>
    </w:p>
    <w:p w14:paraId="3C0FB30A" w14:textId="77777777" w:rsidR="00D36BA2" w:rsidRDefault="00D36BA2" w:rsidP="00D36BA2">
      <w:pPr>
        <w:pStyle w:val="a1"/>
        <w:ind w:left="360"/>
        <w:rPr>
          <w:lang w:eastAsia="zh-TW"/>
        </w:rPr>
      </w:pPr>
    </w:p>
    <w:p w14:paraId="415463EB" w14:textId="77777777" w:rsidR="00D36BA2" w:rsidRDefault="00D36BA2" w:rsidP="00D36BA2">
      <w:pPr>
        <w:pStyle w:val="a1"/>
        <w:keepNext/>
        <w:ind w:left="360"/>
        <w:jc w:val="center"/>
        <w:rPr>
          <w:lang w:eastAsia="zh-TW"/>
        </w:rPr>
      </w:pPr>
      <w:r w:rsidRPr="004D3AF5">
        <w:rPr>
          <w:lang w:eastAsia="zh-TW"/>
        </w:rPr>
        <w:t xml:space="preserve"> </w:t>
      </w:r>
      <w:r>
        <w:rPr>
          <w:noProof/>
        </w:rPr>
        <w:drawing>
          <wp:inline distT="0" distB="0" distL="0" distR="0" wp14:anchorId="0BB73533" wp14:editId="0E80A42C">
            <wp:extent cx="1923415" cy="2708910"/>
            <wp:effectExtent l="0" t="0" r="63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23415" cy="2708910"/>
                    </a:xfrm>
                    <a:prstGeom prst="rect">
                      <a:avLst/>
                    </a:prstGeom>
                    <a:noFill/>
                    <a:ln>
                      <a:noFill/>
                    </a:ln>
                  </pic:spPr>
                </pic:pic>
              </a:graphicData>
            </a:graphic>
          </wp:inline>
        </w:drawing>
      </w:r>
    </w:p>
    <w:p w14:paraId="5D8A0DAE" w14:textId="1C239537" w:rsidR="00D36BA2" w:rsidRDefault="00D36BA2" w:rsidP="00D36BA2">
      <w:pPr>
        <w:pStyle w:val="af3"/>
        <w:rPr>
          <w:lang w:eastAsia="zh-TW"/>
        </w:rPr>
      </w:pPr>
      <w:r>
        <w:t xml:space="preserve">Figure </w:t>
      </w:r>
      <w:r w:rsidR="00EE6FA4">
        <w:fldChar w:fldCharType="begin"/>
      </w:r>
      <w:r w:rsidR="00EE6FA4">
        <w:instrText xml:space="preserve"> STYLEREF 1 \s </w:instrText>
      </w:r>
      <w:r w:rsidR="00EE6FA4">
        <w:fldChar w:fldCharType="separate"/>
      </w:r>
      <w:r w:rsidR="00EE6FA4">
        <w:rPr>
          <w:noProof/>
        </w:rPr>
        <w:t>3</w:t>
      </w:r>
      <w:r w:rsidR="00EE6FA4">
        <w:fldChar w:fldCharType="end"/>
      </w:r>
      <w:r w:rsidR="00EE6FA4">
        <w:noBreakHyphen/>
      </w:r>
      <w:r w:rsidR="00EE6FA4">
        <w:fldChar w:fldCharType="begin"/>
      </w:r>
      <w:r w:rsidR="00EE6FA4">
        <w:instrText xml:space="preserve"> SEQ Figure \* ARABIC \s 1 </w:instrText>
      </w:r>
      <w:r w:rsidR="00EE6FA4">
        <w:fldChar w:fldCharType="separate"/>
      </w:r>
      <w:r w:rsidR="00EE6FA4">
        <w:rPr>
          <w:noProof/>
        </w:rPr>
        <w:t>28</w:t>
      </w:r>
      <w:r w:rsidR="00EE6FA4">
        <w:fldChar w:fldCharType="end"/>
      </w:r>
      <w:r>
        <w:rPr>
          <w:rFonts w:hint="eastAsia"/>
          <w:lang w:eastAsia="zh-TW"/>
        </w:rPr>
        <w:t xml:space="preserve"> 左</w:t>
      </w:r>
      <w:r w:rsidRPr="00C37926">
        <w:rPr>
          <w:rFonts w:ascii="標楷體" w:hAnsi="標楷體" w:hint="eastAsia"/>
          <w:lang w:eastAsia="zh-TW"/>
        </w:rPr>
        <w:t>車道線</w:t>
      </w:r>
      <w:r>
        <w:rPr>
          <w:rFonts w:ascii="標楷體" w:hAnsi="標楷體" w:hint="eastAsia"/>
          <w:lang w:eastAsia="zh-TW"/>
        </w:rPr>
        <w:t>偏差量</w:t>
      </w:r>
      <w:r>
        <w:rPr>
          <w:rFonts w:hint="eastAsia"/>
          <w:lang w:eastAsia="zh-TW"/>
        </w:rPr>
        <w:t>流程圖</w:t>
      </w:r>
    </w:p>
    <w:p w14:paraId="143BA7DA" w14:textId="77777777" w:rsidR="00D36BA2" w:rsidRPr="00B45EFE" w:rsidRDefault="00D36BA2" w:rsidP="00D36BA2">
      <w:pPr>
        <w:pStyle w:val="a1"/>
        <w:rPr>
          <w:lang w:eastAsia="zh-TW"/>
        </w:rPr>
      </w:pPr>
    </w:p>
    <w:p w14:paraId="4FA30F4A" w14:textId="77777777" w:rsidR="00D36BA2" w:rsidRPr="00840232" w:rsidRDefault="00D36BA2" w:rsidP="00D36BA2">
      <w:pPr>
        <w:pStyle w:val="a1"/>
        <w:ind w:left="360"/>
        <w:rPr>
          <w:lang w:eastAsia="zh-TW"/>
        </w:rPr>
      </w:pPr>
      <w:r w:rsidRPr="00C37926">
        <w:rPr>
          <w:rFonts w:ascii="標楷體" w:hAnsi="標楷體" w:hint="eastAsia"/>
          <w:lang w:eastAsia="zh-TW"/>
        </w:rPr>
        <w:t>更新後的</w:t>
      </w:r>
      <w:r>
        <w:rPr>
          <w:rFonts w:ascii="標楷體" w:hAnsi="標楷體" w:hint="eastAsia"/>
          <w:lang w:eastAsia="zh-TW"/>
        </w:rPr>
        <w:t>左</w:t>
      </w:r>
      <w:r w:rsidRPr="00C37926">
        <w:rPr>
          <w:rFonts w:ascii="標楷體" w:hAnsi="標楷體" w:hint="eastAsia"/>
          <w:lang w:eastAsia="zh-TW"/>
        </w:rPr>
        <w:t>車道線</w:t>
      </w:r>
      <w:r>
        <w:rPr>
          <w:rFonts w:ascii="標楷體" w:hAnsi="標楷體" w:hint="eastAsia"/>
          <w:lang w:eastAsia="zh-TW"/>
        </w:rPr>
        <w:t>偏差量</w:t>
      </w:r>
      <w:r w:rsidRPr="00C34986">
        <w:rPr>
          <w:rFonts w:hint="eastAsia"/>
          <w:bCs w:val="0"/>
          <w:lang w:eastAsia="zh-TW"/>
        </w:rPr>
        <w:t>算法如下：</w:t>
      </w:r>
    </w:p>
    <w:p w14:paraId="3D8E7375" w14:textId="77777777" w:rsidR="00D36BA2" w:rsidRPr="009D2307" w:rsidRDefault="00D36BA2" w:rsidP="00D36BA2">
      <w:pPr>
        <w:pStyle w:val="a1"/>
        <w:ind w:leftChars="177" w:left="425"/>
        <w:rPr>
          <w:rFonts w:ascii="標楷體" w:hAnsi="標楷體"/>
          <w:lang w:eastAsia="zh-TW"/>
        </w:rPr>
      </w:pPr>
      <w:r>
        <w:rPr>
          <w:rFonts w:ascii="標楷體" w:hAnsi="標楷體" w:hint="eastAsia"/>
          <w:lang w:eastAsia="zh-TW"/>
        </w:rPr>
        <w:t>當</w:t>
      </w:r>
      <w:proofErr w:type="spellStart"/>
      <w:r w:rsidRPr="00E40E5F">
        <w:rPr>
          <w:lang w:eastAsia="zh-TW"/>
        </w:rPr>
        <w:t>First_Condiction_flg</w:t>
      </w:r>
      <w:proofErr w:type="spellEnd"/>
      <w:r>
        <w:rPr>
          <w:rFonts w:hint="eastAsia"/>
          <w:lang w:eastAsia="zh-TW"/>
        </w:rPr>
        <w:t>=</w:t>
      </w:r>
      <w:r>
        <w:rPr>
          <w:lang w:eastAsia="zh-TW"/>
        </w:rPr>
        <w:t xml:space="preserve">TRUE </w:t>
      </w:r>
      <w:r>
        <w:rPr>
          <w:rFonts w:hint="eastAsia"/>
          <w:lang w:eastAsia="zh-TW"/>
        </w:rPr>
        <w:t xml:space="preserve"> </w:t>
      </w:r>
      <w:r>
        <w:rPr>
          <w:lang w:eastAsia="zh-TW"/>
        </w:rPr>
        <w:t xml:space="preserve">AND </w:t>
      </w:r>
      <w:r>
        <w:rPr>
          <w:rFonts w:hint="eastAsia"/>
          <w:lang w:eastAsia="zh-TW"/>
        </w:rPr>
        <w:t xml:space="preserve"> </w:t>
      </w:r>
      <w:proofErr w:type="spellStart"/>
      <w:r w:rsidRPr="00E40E5F">
        <w:rPr>
          <w:lang w:eastAsia="zh-TW"/>
        </w:rPr>
        <w:t>Second_Condiction_flg</w:t>
      </w:r>
      <w:proofErr w:type="spellEnd"/>
      <w:r>
        <w:rPr>
          <w:rFonts w:hint="eastAsia"/>
          <w:lang w:eastAsia="zh-TW"/>
        </w:rPr>
        <w:t>=</w:t>
      </w:r>
      <w:r>
        <w:rPr>
          <w:lang w:eastAsia="zh-TW"/>
        </w:rPr>
        <w:t>TRUE</w:t>
      </w:r>
      <w:r>
        <w:rPr>
          <w:rFonts w:ascii="標楷體" w:hAnsi="標楷體" w:hint="eastAsia"/>
          <w:lang w:eastAsia="zh-TW"/>
        </w:rPr>
        <w:t>時，透過下列方程式進行迭代運算。</w:t>
      </w:r>
    </w:p>
    <w:p w14:paraId="1CF026B9" w14:textId="77777777" w:rsidR="00D36BA2" w:rsidRPr="009D2307" w:rsidRDefault="00D36BA2" w:rsidP="00D36BA2">
      <w:pPr>
        <w:pStyle w:val="a1"/>
        <w:spacing w:beforeLines="50" w:before="120"/>
        <w:ind w:leftChars="177" w:left="425"/>
        <w:rPr>
          <w:lang w:eastAsia="zh-TW"/>
        </w:rPr>
      </w:pPr>
      <m:oMathPara>
        <m:oMathParaPr>
          <m:jc m:val="center"/>
        </m:oMathParaPr>
        <m:oMath>
          <m:r>
            <m:rPr>
              <m:sty m:val="p"/>
            </m:rPr>
            <w:rPr>
              <w:rFonts w:ascii="Cambria Math" w:hAnsi="Cambria Math" w:hint="eastAsia"/>
              <w:lang w:eastAsia="zh-TW"/>
            </w:rPr>
            <m:t>C1</m:t>
          </m:r>
          <m:r>
            <m:rPr>
              <m:sty m:val="p"/>
            </m:rPr>
            <w:rPr>
              <w:rFonts w:ascii="Cambria Math" w:hAnsi="Cambria Math"/>
              <w:lang w:eastAsia="zh-TW"/>
            </w:rPr>
            <m:t>L_Bias_new_store</m:t>
          </m:r>
          <m:r>
            <m:rPr>
              <m:sty m:val="p"/>
            </m:rPr>
            <w:rPr>
              <w:rFonts w:ascii="Cambria Math" w:hAnsi="Cambria Math" w:hint="eastAsia"/>
              <w:lang w:eastAsia="zh-TW"/>
            </w:rPr>
            <m:t>= C1L</m:t>
          </m:r>
          <m:r>
            <m:rPr>
              <m:sty m:val="p"/>
            </m:rPr>
            <w:rPr>
              <w:rFonts w:ascii="Cambria Math" w:hAnsi="Cambria Math"/>
              <w:lang w:eastAsia="zh-TW"/>
            </w:rPr>
            <m:t>_Bias_new_store</m:t>
          </m:r>
          <m:r>
            <m:rPr>
              <m:sty m:val="p"/>
            </m:rPr>
            <w:rPr>
              <w:rFonts w:ascii="Cambria Math" w:hAnsi="Cambria Math" w:hint="eastAsia"/>
              <w:lang w:eastAsia="zh-TW"/>
            </w:rPr>
            <m:t>+</m:t>
          </m:r>
          <m:f>
            <m:fPr>
              <m:ctrlPr>
                <w:ins w:id="37" w:author="榮輝 江" w:date="2023-02-08T22:48:00Z">
                  <w:rPr>
                    <w:rFonts w:ascii="Cambria Math" w:hAnsi="Cambria Math"/>
                    <w:lang w:eastAsia="zh-TW"/>
                  </w:rPr>
                </w:ins>
              </m:ctrlPr>
            </m:fPr>
            <m:num>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 xml:space="preserve">(C1LBias_new </m:t>
              </m:r>
              <m:r>
                <m:rPr>
                  <m:sty m:val="p"/>
                </m:rPr>
                <w:rPr>
                  <w:rFonts w:ascii="Cambria Math" w:eastAsia="MS Gothic" w:hAnsi="Cambria Math" w:cs="MS Gothic" w:hint="eastAsia"/>
                  <w:lang w:eastAsia="zh-TW"/>
                </w:rPr>
                <m:t>-</m:t>
              </m:r>
              <m:r>
                <m:rPr>
                  <m:sty m:val="p"/>
                </m:rPr>
                <w:rPr>
                  <w:rFonts w:ascii="Cambria Math" w:hAnsi="Cambria Math" w:hint="eastAsia"/>
                  <w:lang w:eastAsia="zh-TW"/>
                </w:rPr>
                <m:t xml:space="preserve"> C1</m:t>
              </m:r>
              <m:r>
                <m:rPr>
                  <m:sty m:val="p"/>
                </m:rPr>
                <w:rPr>
                  <w:rFonts w:ascii="Cambria Math" w:hAnsi="Cambria Math"/>
                  <w:lang w:eastAsia="zh-TW"/>
                </w:rPr>
                <m:t>L</m:t>
              </m:r>
              <m:r>
                <m:rPr>
                  <m:sty m:val="p"/>
                </m:rPr>
                <w:rPr>
                  <w:rFonts w:ascii="Cambria Math" w:hAnsi="Cambria Math" w:hint="eastAsia"/>
                  <w:lang w:eastAsia="zh-TW"/>
                </w:rPr>
                <m:t>Bias_new_store)</m:t>
              </m:r>
            </m:num>
            <m:den>
              <m:r>
                <m:rPr>
                  <m:sty m:val="p"/>
                </m:rPr>
                <w:rPr>
                  <w:rFonts w:ascii="Cambria Math" w:hAnsi="Cambria Math" w:hint="eastAsia"/>
                  <w:lang w:eastAsia="zh-TW"/>
                </w:rPr>
                <m:t>(Forget_Factor+P)</m:t>
              </m:r>
            </m:den>
          </m:f>
          <m:r>
            <m:rPr>
              <m:sty m:val="p"/>
            </m:rPr>
            <w:rPr>
              <w:rFonts w:ascii="Cambria Math" w:hAnsi="Cambria Math" w:hint="eastAsia"/>
              <w:lang w:eastAsia="zh-TW"/>
            </w:rPr>
            <m:t xml:space="preserve"> </m:t>
          </m:r>
        </m:oMath>
      </m:oMathPara>
    </w:p>
    <w:p w14:paraId="440A4B2B" w14:textId="77777777" w:rsidR="00D36BA2" w:rsidRPr="00A20574" w:rsidRDefault="00D36BA2" w:rsidP="00D36BA2">
      <w:pPr>
        <w:pStyle w:val="a1"/>
        <w:spacing w:beforeLines="50" w:before="120"/>
        <w:ind w:leftChars="177" w:left="425"/>
        <w:rPr>
          <w:lang w:eastAsia="zh-TW"/>
        </w:rPr>
      </w:pPr>
      <m:oMathPara>
        <m:oMathParaPr>
          <m:jc m:val="center"/>
        </m:oMathParaPr>
        <m:oMath>
          <m:r>
            <m:rPr>
              <m:sty m:val="p"/>
            </m:rPr>
            <w:rPr>
              <w:rFonts w:ascii="Cambria Math" w:hAnsi="Cambria Math" w:hint="eastAsia"/>
              <w:lang w:eastAsia="zh-TW"/>
            </w:rPr>
            <m:t>P=</m:t>
          </m:r>
          <m:f>
            <m:fPr>
              <m:ctrlPr>
                <w:ins w:id="38" w:author="榮輝 江" w:date="2023-02-08T22:48:00Z">
                  <w:rPr>
                    <w:rFonts w:ascii="Cambria Math" w:hAnsi="Cambria Math"/>
                    <w:lang w:eastAsia="zh-TW"/>
                  </w:rPr>
                </w:ins>
              </m:ctrlPr>
            </m:fPr>
            <m:num>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P</m:t>
              </m:r>
              <m:r>
                <m:rPr>
                  <m:sty m:val="p"/>
                </m:rPr>
                <w:rPr>
                  <w:rFonts w:ascii="Cambria Math" w:eastAsia="MS Gothic" w:hAnsi="Cambria Math" w:cs="MS Gothic" w:hint="eastAsia"/>
                  <w:lang w:eastAsia="zh-TW"/>
                </w:rPr>
                <m:t>*</m:t>
              </m:r>
              <m:r>
                <m:rPr>
                  <m:sty m:val="p"/>
                </m:rPr>
                <w:rPr>
                  <w:rFonts w:ascii="Cambria Math" w:hAnsi="Cambria Math" w:hint="eastAsia"/>
                  <w:lang w:eastAsia="zh-TW"/>
                </w:rPr>
                <m:t>P</m:t>
              </m:r>
            </m:num>
            <m:den>
              <m:d>
                <m:dPr>
                  <m:ctrlPr>
                    <w:ins w:id="39" w:author="榮輝 江" w:date="2023-02-08T22:48:00Z">
                      <w:rPr>
                        <w:rFonts w:ascii="Cambria Math" w:hAnsi="Cambria Math"/>
                        <w:lang w:eastAsia="zh-TW"/>
                      </w:rPr>
                    </w:ins>
                  </m:ctrlPr>
                </m:dPr>
                <m:e>
                  <m:r>
                    <m:rPr>
                      <m:sty m:val="p"/>
                    </m:rPr>
                    <w:rPr>
                      <w:rFonts w:ascii="Cambria Math" w:hAnsi="Cambria Math" w:hint="eastAsia"/>
                      <w:lang w:eastAsia="zh-TW"/>
                    </w:rPr>
                    <m:t>Forget_</m:t>
                  </m:r>
                  <m:r>
                    <m:rPr>
                      <m:sty m:val="p"/>
                    </m:rPr>
                    <w:rPr>
                      <w:rFonts w:ascii="Cambria Math" w:hAnsi="Cambria Math" w:hint="eastAsia"/>
                      <w:szCs w:val="24"/>
                    </w:rPr>
                    <m:t>Factor</m:t>
                  </m:r>
                  <m:r>
                    <m:rPr>
                      <m:sty m:val="p"/>
                    </m:rPr>
                    <w:rPr>
                      <w:rFonts w:ascii="Cambria Math" w:hAnsi="Cambria Math" w:hint="eastAsia"/>
                      <w:lang w:eastAsia="zh-TW"/>
                    </w:rPr>
                    <m:t>+P</m:t>
                  </m:r>
                </m:e>
              </m:d>
              <m:r>
                <m:rPr>
                  <m:sty m:val="p"/>
                </m:rPr>
                <w:rPr>
                  <w:rFonts w:ascii="Cambria Math" w:eastAsia="MS Gothic" w:hAnsi="Cambria Math" w:cs="MS Gothic" w:hint="eastAsia"/>
                  <w:lang w:eastAsia="zh-TW"/>
                </w:rPr>
                <m:t>*</m:t>
              </m:r>
              <m:r>
                <m:rPr>
                  <m:sty m:val="p"/>
                </m:rPr>
                <w:rPr>
                  <w:rFonts w:ascii="Cambria Math" w:hAnsi="Cambria Math" w:hint="eastAsia"/>
                  <w:lang w:eastAsia="zh-TW"/>
                </w:rPr>
                <m:t>Forget_Factor</m:t>
              </m:r>
            </m:den>
          </m:f>
        </m:oMath>
      </m:oMathPara>
    </w:p>
    <w:p w14:paraId="59F280CB" w14:textId="77777777" w:rsidR="00D36BA2" w:rsidRDefault="00D36BA2" w:rsidP="00D36BA2">
      <w:pPr>
        <w:pStyle w:val="a1"/>
        <w:spacing w:beforeLines="50" w:before="120"/>
        <w:ind w:leftChars="177" w:left="425"/>
        <w:rPr>
          <w:lang w:eastAsia="zh-TW"/>
        </w:rPr>
      </w:pPr>
      <m:oMathPara>
        <m:oMath>
          <m:sSub>
            <m:sSubPr>
              <m:ctrlPr>
                <w:ins w:id="40" w:author="榮輝 江" w:date="2023-02-08T22:48:00Z">
                  <w:rPr>
                    <w:rFonts w:ascii="Cambria Math" w:hAnsi="Cambria Math"/>
                    <w:lang w:eastAsia="zh-TW"/>
                  </w:rPr>
                </w:ins>
              </m:ctrlPr>
            </m:sSubPr>
            <m:e>
              <m:r>
                <m:rPr>
                  <m:sty m:val="p"/>
                </m:rPr>
                <w:rPr>
                  <w:rFonts w:ascii="Cambria Math" w:hAnsi="Cambria Math" w:hint="eastAsia"/>
                  <w:lang w:eastAsia="zh-TW"/>
                </w:rPr>
                <m:t>P</m:t>
              </m:r>
              <m:ctrlPr>
                <w:ins w:id="41" w:author="榮輝 江" w:date="2023-02-08T22:48:00Z">
                  <w:rPr>
                    <w:rFonts w:ascii="Cambria Math" w:hAnsi="Cambria Math" w:hint="eastAsia"/>
                    <w:lang w:eastAsia="zh-TW"/>
                  </w:rPr>
                </w:ins>
              </m:ctrlPr>
            </m:e>
            <m:sub>
              <m:r>
                <m:rPr>
                  <m:sty m:val="p"/>
                </m:rPr>
                <w:rPr>
                  <w:rFonts w:ascii="Cambria Math" w:hAnsi="Cambria Math" w:hint="eastAsia"/>
                  <w:lang w:eastAsia="zh-TW"/>
                </w:rPr>
                <m:t>L</m:t>
              </m:r>
            </m:sub>
          </m:sSub>
          <m:r>
            <m:rPr>
              <m:sty m:val="p"/>
            </m:rPr>
            <w:rPr>
              <w:rFonts w:ascii="Cambria Math" w:hAnsi="Cambria Math" w:hint="eastAsia"/>
              <w:lang w:eastAsia="zh-TW"/>
            </w:rPr>
            <m:t>=P</m:t>
          </m:r>
        </m:oMath>
      </m:oMathPara>
    </w:p>
    <w:p w14:paraId="4743D339" w14:textId="77777777" w:rsidR="00D36BA2" w:rsidRPr="00FE7A2E" w:rsidRDefault="00D36BA2" w:rsidP="00D36BA2">
      <w:pPr>
        <w:pStyle w:val="a1"/>
        <w:spacing w:beforeLines="50" w:before="120" w:afterLines="50" w:after="120"/>
        <w:ind w:leftChars="177" w:left="425"/>
        <w:rPr>
          <w:lang w:eastAsia="zh-TW"/>
        </w:rPr>
      </w:pPr>
      <m:oMathPara>
        <m:oMath>
          <m:r>
            <m:rPr>
              <m:sty m:val="p"/>
            </m:rPr>
            <w:rPr>
              <w:rFonts w:ascii="Cambria Math" w:hAnsi="Cambria Math" w:hint="eastAsia"/>
              <w:lang w:eastAsia="zh-TW"/>
            </w:rPr>
            <m:t>C1</m:t>
          </m:r>
          <m:r>
            <m:rPr>
              <m:sty m:val="p"/>
            </m:rPr>
            <w:rPr>
              <w:rFonts w:ascii="Cambria Math" w:hAnsi="Cambria Math"/>
              <w:lang w:eastAsia="zh-TW"/>
            </w:rPr>
            <m:t>L_Bias</m:t>
          </m:r>
          <m:r>
            <m:rPr>
              <m:sty m:val="p"/>
            </m:rPr>
            <w:rPr>
              <w:rFonts w:ascii="Cambria Math" w:hAnsi="Cambria Math" w:hint="eastAsia"/>
              <w:lang w:eastAsia="zh-TW"/>
            </w:rPr>
            <m:t>= C1L</m:t>
          </m:r>
          <m:r>
            <m:rPr>
              <m:sty m:val="p"/>
            </m:rPr>
            <w:rPr>
              <w:rFonts w:ascii="Cambria Math" w:hAnsi="Cambria Math"/>
              <w:lang w:eastAsia="zh-TW"/>
            </w:rPr>
            <m:t>_</m:t>
          </m:r>
          <m:r>
            <m:rPr>
              <m:sty m:val="p"/>
            </m:rPr>
            <w:rPr>
              <w:rFonts w:ascii="Cambria Math" w:hAnsi="Cambria Math"/>
              <w:szCs w:val="24"/>
            </w:rPr>
            <m:t>Bias</m:t>
          </m:r>
          <m:r>
            <m:rPr>
              <m:sty m:val="p"/>
            </m:rPr>
            <w:rPr>
              <w:rFonts w:ascii="Cambria Math" w:hAnsi="Cambria Math"/>
              <w:lang w:eastAsia="zh-TW"/>
            </w:rPr>
            <m:t>_new_store</m:t>
          </m:r>
        </m:oMath>
      </m:oMathPara>
    </w:p>
    <w:p w14:paraId="100B05A1" w14:textId="77777777" w:rsidR="00D36BA2" w:rsidRDefault="00D36BA2" w:rsidP="00D36BA2">
      <w:pPr>
        <w:pStyle w:val="a1"/>
        <w:ind w:leftChars="177" w:left="425"/>
        <w:rPr>
          <w:lang w:eastAsia="zh-TW"/>
        </w:rPr>
      </w:pPr>
      <w:r>
        <w:rPr>
          <w:rFonts w:hint="eastAsia"/>
          <w:lang w:eastAsia="zh-TW"/>
        </w:rPr>
        <w:t>其中</w:t>
      </w:r>
      <m:oMath>
        <m:r>
          <m:rPr>
            <m:sty m:val="p"/>
          </m:rPr>
          <w:rPr>
            <w:rFonts w:ascii="Cambria Math" w:hAnsi="Cambria Math" w:hint="eastAsia"/>
            <w:lang w:eastAsia="zh-TW"/>
          </w:rPr>
          <m:t>P</m:t>
        </m:r>
        <m:r>
          <m:rPr>
            <m:sty m:val="p"/>
          </m:rPr>
          <w:rPr>
            <w:rFonts w:ascii="Cambria Math" w:hAnsi="Cambria Math" w:hint="eastAsia"/>
            <w:lang w:eastAsia="zh-TW"/>
          </w:rPr>
          <m:t>、</m:t>
        </m:r>
        <m:r>
          <m:rPr>
            <m:sty m:val="p"/>
          </m:rPr>
          <w:rPr>
            <w:rFonts w:ascii="Cambria Math" w:hAnsi="Cambria Math" w:hint="eastAsia"/>
            <w:lang w:eastAsia="zh-TW"/>
          </w:rPr>
          <m:t>C1</m:t>
        </m:r>
        <m:r>
          <m:rPr>
            <m:sty m:val="p"/>
          </m:rPr>
          <w:rPr>
            <w:rFonts w:ascii="Cambria Math" w:hAnsi="Cambria Math"/>
            <w:lang w:eastAsia="zh-TW"/>
          </w:rPr>
          <m:t>L_Bias_new_store</m:t>
        </m:r>
        <m:r>
          <m:rPr>
            <m:sty m:val="p"/>
          </m:rPr>
          <w:rPr>
            <w:rFonts w:ascii="Cambria Math" w:hAnsi="Cambria Math" w:hint="eastAsia"/>
            <w:lang w:eastAsia="zh-TW"/>
          </w:rPr>
          <m:t>、</m:t>
        </m:r>
        <m:r>
          <m:rPr>
            <m:sty m:val="p"/>
          </m:rPr>
          <w:rPr>
            <w:rFonts w:ascii="Cambria Math" w:hAnsi="Cambria Math" w:hint="eastAsia"/>
            <w:lang w:eastAsia="zh-TW"/>
          </w:rPr>
          <m:t>P_L</m:t>
        </m:r>
        <m:r>
          <m:rPr>
            <m:sty m:val="p"/>
          </m:rPr>
          <w:rPr>
            <w:rFonts w:ascii="Cambria Math" w:hAnsi="Cambria Math" w:hint="eastAsia"/>
            <w:lang w:eastAsia="zh-TW"/>
          </w:rPr>
          <m:t>、</m:t>
        </m:r>
        <m:r>
          <m:rPr>
            <m:sty m:val="p"/>
          </m:rPr>
          <w:rPr>
            <w:rFonts w:ascii="Cambria Math" w:hAnsi="Cambria Math" w:hint="eastAsia"/>
            <w:lang w:eastAsia="zh-TW"/>
          </w:rPr>
          <m:t>C1</m:t>
        </m:r>
        <m:r>
          <m:rPr>
            <m:sty m:val="p"/>
          </m:rPr>
          <w:rPr>
            <w:rFonts w:ascii="Cambria Math" w:hAnsi="Cambria Math"/>
            <w:lang w:eastAsia="zh-TW"/>
          </w:rPr>
          <m:t>L_Bias</m:t>
        </m:r>
      </m:oMath>
      <w:r>
        <w:rPr>
          <w:rFonts w:hint="eastAsia"/>
          <w:lang w:eastAsia="zh-TW"/>
        </w:rPr>
        <w:t>的初始值分別為</w:t>
      </w:r>
      <w:r w:rsidRPr="00A238B7">
        <w:rPr>
          <w:rFonts w:hint="eastAsia"/>
          <w:lang w:eastAsia="zh-TW"/>
        </w:rPr>
        <w:t>1、</w:t>
      </w:r>
      <m:oMath>
        <m:r>
          <m:rPr>
            <m:sty m:val="p"/>
          </m:rPr>
          <w:rPr>
            <w:rFonts w:ascii="Cambria Math" w:hAnsi="Cambria Math"/>
            <w:lang w:eastAsia="zh-TW"/>
          </w:rPr>
          <m:t>C1LBias_new</m:t>
        </m:r>
      </m:oMath>
      <w:r w:rsidRPr="00A238B7">
        <w:rPr>
          <w:rFonts w:hint="eastAsia"/>
          <w:lang w:eastAsia="zh-TW"/>
        </w:rPr>
        <w:t>、1、</w:t>
      </w:r>
      <m:oMath>
        <m:r>
          <m:rPr>
            <m:sty m:val="p"/>
          </m:rPr>
          <w:rPr>
            <w:rFonts w:ascii="Cambria Math" w:hAnsi="Cambria Math"/>
            <w:lang w:eastAsia="zh-TW"/>
          </w:rPr>
          <m:t>C1LBias_new</m:t>
        </m:r>
      </m:oMath>
      <w:r>
        <w:rPr>
          <w:rFonts w:hint="eastAsia"/>
          <w:lang w:eastAsia="zh-TW"/>
        </w:rPr>
        <w:t>。</w:t>
      </w:r>
    </w:p>
    <w:p w14:paraId="11E3B5C0" w14:textId="77777777" w:rsidR="00D36BA2" w:rsidRPr="00135C05" w:rsidRDefault="00D36BA2" w:rsidP="00D36BA2">
      <w:pPr>
        <w:pStyle w:val="a1"/>
        <w:rPr>
          <w:lang w:eastAsia="zh-TW"/>
        </w:rPr>
      </w:pPr>
    </w:p>
    <w:p w14:paraId="67C04C6E" w14:textId="77777777" w:rsidR="00D36BA2" w:rsidRDefault="00D36BA2" w:rsidP="00D36BA2">
      <w:pPr>
        <w:pStyle w:val="a1"/>
        <w:numPr>
          <w:ilvl w:val="0"/>
          <w:numId w:val="12"/>
        </w:numPr>
        <w:rPr>
          <w:lang w:eastAsia="zh-TW"/>
        </w:rPr>
      </w:pPr>
      <w:r>
        <w:rPr>
          <w:rFonts w:ascii="標楷體" w:hAnsi="標楷體" w:hint="eastAsia"/>
          <w:lang w:eastAsia="zh-TW"/>
        </w:rPr>
        <w:t>左</w:t>
      </w:r>
      <w:r w:rsidRPr="00C37926">
        <w:rPr>
          <w:rFonts w:ascii="標楷體" w:hAnsi="標楷體" w:hint="eastAsia"/>
          <w:lang w:eastAsia="zh-TW"/>
        </w:rPr>
        <w:t>車道</w:t>
      </w:r>
      <w:r>
        <w:rPr>
          <w:rFonts w:ascii="標楷體" w:hAnsi="標楷體" w:hint="eastAsia"/>
          <w:lang w:eastAsia="zh-TW"/>
        </w:rPr>
        <w:t>斜率</w:t>
      </w:r>
    </w:p>
    <w:p w14:paraId="57411551" w14:textId="77777777" w:rsidR="00D36BA2" w:rsidRDefault="00D36BA2" w:rsidP="00D36BA2">
      <w:pPr>
        <w:pStyle w:val="a1"/>
        <w:ind w:left="360"/>
        <w:rPr>
          <w:rFonts w:ascii="標楷體" w:hAnsi="標楷體"/>
          <w:lang w:eastAsia="zh-TW"/>
        </w:rPr>
      </w:pPr>
      <w:r>
        <w:rPr>
          <w:rFonts w:ascii="標楷體" w:hAnsi="標楷體" w:hint="eastAsia"/>
          <w:lang w:eastAsia="zh-TW"/>
        </w:rPr>
        <w:lastRenderedPageBreak/>
        <w:t>分別將左車道斜率偏差量加上相機輸入之左車道斜率，作為更新後的左車道斜率。</w:t>
      </w:r>
    </w:p>
    <w:p w14:paraId="76DB99D7" w14:textId="77777777" w:rsidR="00D36BA2" w:rsidRDefault="00D36BA2" w:rsidP="00D36BA2">
      <w:pPr>
        <w:pStyle w:val="a1"/>
        <w:ind w:left="360"/>
        <w:rPr>
          <w:lang w:eastAsia="zh-TW"/>
        </w:rPr>
      </w:pPr>
    </w:p>
    <w:p w14:paraId="61A9D001" w14:textId="799A9801" w:rsidR="00D36BA2" w:rsidRDefault="009535CF" w:rsidP="00D36BA2">
      <w:pPr>
        <w:pStyle w:val="a1"/>
        <w:keepNext/>
        <w:jc w:val="center"/>
      </w:pPr>
      <w:r w:rsidRPr="009535CF">
        <w:drawing>
          <wp:inline distT="0" distB="0" distL="0" distR="0" wp14:anchorId="3AC6544D" wp14:editId="05C861B0">
            <wp:extent cx="5096291" cy="927896"/>
            <wp:effectExtent l="0" t="0" r="0" b="571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8310" cy="930084"/>
                    </a:xfrm>
                    <a:prstGeom prst="rect">
                      <a:avLst/>
                    </a:prstGeom>
                  </pic:spPr>
                </pic:pic>
              </a:graphicData>
            </a:graphic>
          </wp:inline>
        </w:drawing>
      </w:r>
    </w:p>
    <w:p w14:paraId="4A9D9CCA" w14:textId="5068DF33" w:rsidR="00D36BA2" w:rsidRDefault="00D36BA2" w:rsidP="00D36BA2">
      <w:pPr>
        <w:pStyle w:val="af3"/>
        <w:rPr>
          <w:rFonts w:ascii="標楷體" w:hAnsi="標楷體"/>
          <w:lang w:eastAsia="zh-TW"/>
        </w:rPr>
      </w:pPr>
      <w:r>
        <w:t xml:space="preserve">Figure </w:t>
      </w:r>
      <w:r w:rsidR="00EE6FA4">
        <w:fldChar w:fldCharType="begin"/>
      </w:r>
      <w:r w:rsidR="00EE6FA4">
        <w:instrText xml:space="preserve"> STYLEREF 1 \s </w:instrText>
      </w:r>
      <w:r w:rsidR="00EE6FA4">
        <w:fldChar w:fldCharType="separate"/>
      </w:r>
      <w:r w:rsidR="00EE6FA4">
        <w:rPr>
          <w:noProof/>
        </w:rPr>
        <w:t>3</w:t>
      </w:r>
      <w:r w:rsidR="00EE6FA4">
        <w:fldChar w:fldCharType="end"/>
      </w:r>
      <w:r w:rsidR="00EE6FA4">
        <w:noBreakHyphen/>
      </w:r>
      <w:r w:rsidR="00EE6FA4">
        <w:fldChar w:fldCharType="begin"/>
      </w:r>
      <w:r w:rsidR="00EE6FA4">
        <w:instrText xml:space="preserve"> SEQ Figure \* ARABIC \s 1 </w:instrText>
      </w:r>
      <w:r w:rsidR="00EE6FA4">
        <w:fldChar w:fldCharType="separate"/>
      </w:r>
      <w:r w:rsidR="00EE6FA4">
        <w:rPr>
          <w:noProof/>
        </w:rPr>
        <w:t>29</w:t>
      </w:r>
      <w:r w:rsidR="00EE6FA4">
        <w:fldChar w:fldCharType="end"/>
      </w:r>
      <w:r>
        <w:rPr>
          <w:rFonts w:hint="eastAsia"/>
          <w:lang w:eastAsia="zh-TW"/>
        </w:rPr>
        <w:t xml:space="preserve"> </w:t>
      </w:r>
      <w:r>
        <w:rPr>
          <w:rFonts w:ascii="標楷體" w:hAnsi="標楷體" w:hint="eastAsia"/>
          <w:lang w:eastAsia="zh-TW"/>
        </w:rPr>
        <w:t>左右車道斜率</w:t>
      </w:r>
    </w:p>
    <w:p w14:paraId="1B94D6D7" w14:textId="77777777" w:rsidR="00D36BA2" w:rsidRPr="00B45EFE" w:rsidRDefault="00D36BA2" w:rsidP="00D36BA2">
      <w:pPr>
        <w:pStyle w:val="a1"/>
        <w:rPr>
          <w:lang w:eastAsia="zh-TW"/>
        </w:rPr>
      </w:pPr>
    </w:p>
    <w:p w14:paraId="3802A756" w14:textId="77777777" w:rsidR="00D36BA2" w:rsidRDefault="00D36BA2" w:rsidP="00D36BA2">
      <w:pPr>
        <w:pStyle w:val="a1"/>
        <w:ind w:left="360"/>
        <w:rPr>
          <w:lang w:eastAsia="zh-TW"/>
        </w:rPr>
      </w:pPr>
      <w:r>
        <w:rPr>
          <w:rFonts w:ascii="標楷體" w:hAnsi="標楷體" w:hint="eastAsia"/>
          <w:lang w:eastAsia="zh-TW"/>
        </w:rPr>
        <w:t>左</w:t>
      </w:r>
      <w:r w:rsidRPr="00C37926">
        <w:rPr>
          <w:rFonts w:ascii="標楷體" w:hAnsi="標楷體" w:hint="eastAsia"/>
          <w:lang w:eastAsia="zh-TW"/>
        </w:rPr>
        <w:t>車道</w:t>
      </w:r>
      <w:r>
        <w:rPr>
          <w:rFonts w:ascii="標楷體" w:hAnsi="標楷體" w:hint="eastAsia"/>
          <w:lang w:eastAsia="zh-TW"/>
        </w:rPr>
        <w:t>斜率</w:t>
      </w:r>
      <w:r w:rsidRPr="00840232">
        <w:rPr>
          <w:rFonts w:hint="eastAsia"/>
          <w:bCs w:val="0"/>
          <w:lang w:eastAsia="zh-TW"/>
        </w:rPr>
        <w:t>算法如下：</w:t>
      </w:r>
    </w:p>
    <w:p w14:paraId="58DA4EAE" w14:textId="41673025" w:rsidR="00D36BA2" w:rsidRDefault="00D36BA2" w:rsidP="00D36BA2">
      <w:pPr>
        <w:pStyle w:val="a1"/>
        <w:ind w:leftChars="177" w:left="425"/>
        <w:rPr>
          <w:lang w:eastAsia="zh-TW"/>
        </w:rPr>
      </w:pPr>
      <m:oMathPara>
        <m:oMath>
          <m:r>
            <m:rPr>
              <m:sty m:val="p"/>
            </m:rPr>
            <w:rPr>
              <w:rFonts w:ascii="Cambria Math" w:hAnsi="Cambria Math"/>
            </w:rPr>
            <m:t>VLIC_HLC1L</m:t>
          </m:r>
          <m:r>
            <m:rPr>
              <m:sty m:val="p"/>
            </m:rPr>
            <w:rPr>
              <w:rFonts w:ascii="Cambria Math" w:hAnsi="Cambria Math"/>
            </w:rPr>
            <m:t>Update</m:t>
          </m:r>
          <m:r>
            <m:rPr>
              <m:sty m:val="p"/>
            </m:rPr>
            <w:rPr>
              <w:rFonts w:ascii="Cambria Math" w:hAnsi="Cambria Math"/>
            </w:rPr>
            <m:t>_rad</m:t>
          </m:r>
          <m:r>
            <m:rPr>
              <m:sty m:val="p"/>
            </m:rPr>
            <w:rPr>
              <w:rFonts w:ascii="Cambria Math" w:hAnsi="Cambria Math" w:hint="eastAsia"/>
              <w:lang w:eastAsia="zh-TW"/>
            </w:rPr>
            <m:t>=</m:t>
          </m:r>
          <m:r>
            <m:rPr>
              <m:sty m:val="p"/>
            </m:rPr>
            <w:rPr>
              <w:rFonts w:ascii="Cambria Math" w:hAnsi="Cambria Math"/>
            </w:rPr>
            <m:t>VLIC_HLC1L_rad</m:t>
          </m:r>
          <m:r>
            <m:rPr>
              <m:sty m:val="p"/>
            </m:rPr>
            <w:rPr>
              <w:rFonts w:ascii="Cambria Math" w:hAnsi="Cambria Math" w:hint="eastAsia"/>
              <w:lang w:eastAsia="zh-TW"/>
            </w:rPr>
            <m:t>+</m:t>
          </m:r>
          <m:r>
            <m:rPr>
              <m:sty m:val="p"/>
            </m:rPr>
            <w:rPr>
              <w:rFonts w:ascii="Cambria Math" w:hAnsi="Cambria Math"/>
            </w:rPr>
            <m:t>C1L</m:t>
          </m:r>
          <m:r>
            <m:rPr>
              <m:sty m:val="p"/>
            </m:rPr>
            <w:rPr>
              <w:rFonts w:ascii="Cambria Math" w:hAnsi="Cambria Math" w:hint="eastAsia"/>
              <w:lang w:eastAsia="zh-TW"/>
            </w:rPr>
            <m:t>Bi</m:t>
          </m:r>
          <m:r>
            <m:rPr>
              <m:sty m:val="p"/>
            </m:rPr>
            <w:rPr>
              <w:rFonts w:ascii="Cambria Math" w:hAnsi="Cambria Math"/>
              <w:lang w:eastAsia="zh-TW"/>
            </w:rPr>
            <m:t>as</m:t>
          </m:r>
        </m:oMath>
      </m:oMathPara>
    </w:p>
    <w:p w14:paraId="458EF884" w14:textId="61BA0BA7" w:rsidR="00D36BA2" w:rsidRDefault="00D36BA2" w:rsidP="00AE190B">
      <w:pPr>
        <w:pStyle w:val="a1"/>
        <w:rPr>
          <w:lang w:eastAsia="zh-TW"/>
        </w:rPr>
      </w:pPr>
    </w:p>
    <w:p w14:paraId="666A7550" w14:textId="290CBAD9" w:rsidR="00D36BA2" w:rsidRPr="0056203B" w:rsidRDefault="00D36BA2" w:rsidP="00D36BA2">
      <w:pPr>
        <w:pStyle w:val="3"/>
      </w:pPr>
      <w:r>
        <w:rPr>
          <w:rFonts w:hint="eastAsia"/>
        </w:rPr>
        <w:t>LIC</w:t>
      </w:r>
      <w:r>
        <w:t xml:space="preserve"> _SRDS_01_00</w:t>
      </w:r>
      <w:r>
        <w:t>9</w:t>
      </w:r>
      <w:r>
        <w:tab/>
      </w:r>
      <w:r>
        <w:rPr>
          <w:rFonts w:hint="eastAsia"/>
        </w:rPr>
        <w:t>右</w:t>
      </w:r>
      <w:r>
        <w:rPr>
          <w:rFonts w:hint="eastAsia"/>
        </w:rPr>
        <w:t>車道斜率偏差</w:t>
      </w:r>
    </w:p>
    <w:p w14:paraId="7B1114AD" w14:textId="77777777" w:rsidR="00561E4F" w:rsidRPr="0049324F" w:rsidRDefault="00561E4F" w:rsidP="00561E4F">
      <w:pPr>
        <w:pStyle w:val="a1"/>
        <w:rPr>
          <w:rFonts w:ascii="標楷體" w:hAnsi="標楷體"/>
          <w:lang w:eastAsia="zh-TW"/>
        </w:rPr>
      </w:pPr>
      <w:r>
        <w:rPr>
          <w:rFonts w:ascii="標楷體" w:hAnsi="標楷體" w:hint="eastAsia"/>
          <w:lang w:eastAsia="zh-TW"/>
        </w:rPr>
        <w:t>需要依據相機右側車道線資訊、右側車道線品質、車速</w:t>
      </w:r>
      <w:r w:rsidRPr="00C37926">
        <w:rPr>
          <w:rFonts w:ascii="標楷體" w:hAnsi="標楷體" w:hint="eastAsia"/>
          <w:lang w:eastAsia="zh-TW"/>
        </w:rPr>
        <w:t>進行的</w:t>
      </w:r>
      <w:r>
        <w:rPr>
          <w:rFonts w:ascii="標楷體" w:hAnsi="標楷體" w:hint="eastAsia"/>
          <w:lang w:eastAsia="zh-TW"/>
        </w:rPr>
        <w:t>右</w:t>
      </w:r>
      <w:r w:rsidRPr="00C37926">
        <w:rPr>
          <w:rFonts w:ascii="標楷體" w:hAnsi="標楷體" w:hint="eastAsia"/>
          <w:lang w:eastAsia="zh-TW"/>
        </w:rPr>
        <w:t>車道</w:t>
      </w:r>
      <w:r>
        <w:rPr>
          <w:rFonts w:hint="eastAsia"/>
          <w:lang w:eastAsia="zh-TW"/>
        </w:rPr>
        <w:t>斜率</w:t>
      </w:r>
      <w:r>
        <w:rPr>
          <w:rFonts w:ascii="標楷體" w:hAnsi="標楷體" w:hint="eastAsia"/>
          <w:lang w:eastAsia="zh-TW"/>
        </w:rPr>
        <w:t>偏差量計算，以更新右側車道線</w:t>
      </w:r>
      <m:oMath>
        <m:r>
          <m:rPr>
            <m:sty m:val="p"/>
          </m:rPr>
          <w:rPr>
            <w:rFonts w:ascii="Cambria Math" w:hAnsi="Cambria Math" w:hint="eastAsia"/>
            <w:lang w:eastAsia="zh-TW"/>
          </w:rPr>
          <m:t>C1R</m:t>
        </m:r>
      </m:oMath>
      <w:r>
        <w:rPr>
          <w:rFonts w:ascii="標楷體" w:hAnsi="標楷體" w:hint="eastAsia"/>
          <w:lang w:eastAsia="zh-TW"/>
        </w:rPr>
        <w:t>資訊。</w:t>
      </w:r>
    </w:p>
    <w:p w14:paraId="59531FF7" w14:textId="77777777" w:rsidR="00561E4F" w:rsidRPr="008A0937" w:rsidRDefault="00561E4F" w:rsidP="00561E4F">
      <w:pPr>
        <w:pStyle w:val="a1"/>
        <w:rPr>
          <w:rFonts w:ascii="標楷體" w:hAnsi="標楷體"/>
          <w:lang w:eastAsia="zh-TW"/>
        </w:rPr>
      </w:pPr>
    </w:p>
    <w:p w14:paraId="10AE757F" w14:textId="77777777" w:rsidR="00561E4F" w:rsidRDefault="00561E4F" w:rsidP="00561E4F">
      <w:pPr>
        <w:pStyle w:val="a1"/>
        <w:rPr>
          <w:rFonts w:ascii="標楷體" w:hAnsi="標楷體"/>
          <w:lang w:eastAsia="zh-TW"/>
        </w:rPr>
      </w:pPr>
    </w:p>
    <w:p w14:paraId="0FDE442F" w14:textId="02749727" w:rsidR="00561E4F" w:rsidRPr="00650E84" w:rsidRDefault="00276808" w:rsidP="00561E4F">
      <w:pPr>
        <w:pStyle w:val="a1"/>
        <w:rPr>
          <w:rFonts w:ascii="標楷體" w:hAnsi="標楷體"/>
          <w:lang w:eastAsia="zh-TW"/>
        </w:rPr>
      </w:pPr>
      <w:r>
        <w:rPr>
          <w:rFonts w:ascii="標楷體" w:hAnsi="標楷體" w:hint="eastAsia"/>
          <w:lang w:eastAsia="zh-TW"/>
        </w:rPr>
        <w:t>設計如下</w:t>
      </w:r>
      <w:r>
        <w:rPr>
          <w:rFonts w:ascii="標楷體" w:hAnsi="標楷體" w:hint="eastAsia"/>
          <w:lang w:eastAsia="zh-TW"/>
        </w:rPr>
        <w:t>:</w:t>
      </w:r>
      <w:r w:rsidR="00561E4F">
        <w:rPr>
          <w:rFonts w:hint="eastAsia"/>
          <w:lang w:eastAsia="zh-TW"/>
        </w:rPr>
        <w:t>需要依據第一條件式與第二條件式判斷結果進行</w:t>
      </w:r>
      <w:r w:rsidR="00561E4F">
        <w:rPr>
          <w:rFonts w:ascii="標楷體" w:hAnsi="標楷體" w:hint="eastAsia"/>
          <w:lang w:eastAsia="zh-TW"/>
        </w:rPr>
        <w:t>右車道斜率偏差量計算</w:t>
      </w:r>
      <w:r>
        <w:rPr>
          <w:rFonts w:ascii="標楷體" w:hAnsi="標楷體" w:hint="eastAsia"/>
          <w:lang w:eastAsia="zh-TW"/>
        </w:rPr>
        <w:t>。</w:t>
      </w:r>
    </w:p>
    <w:p w14:paraId="5CEA77A5" w14:textId="77777777" w:rsidR="00561E4F" w:rsidRPr="00D5483A" w:rsidRDefault="00561E4F" w:rsidP="00561E4F">
      <w:pPr>
        <w:pStyle w:val="a1"/>
        <w:rPr>
          <w:rFonts w:ascii="標楷體" w:hAnsi="標楷體"/>
          <w:lang w:eastAsia="zh-TW"/>
        </w:rPr>
      </w:pPr>
    </w:p>
    <w:p w14:paraId="29FCD41A" w14:textId="77777777" w:rsidR="00561E4F" w:rsidRPr="00E33EF7" w:rsidRDefault="00561E4F" w:rsidP="00561E4F">
      <w:pPr>
        <w:pStyle w:val="a1"/>
        <w:numPr>
          <w:ilvl w:val="0"/>
          <w:numId w:val="17"/>
        </w:numPr>
        <w:rPr>
          <w:lang w:eastAsia="zh-TW"/>
        </w:rPr>
      </w:pPr>
      <w:r>
        <w:rPr>
          <w:rFonts w:ascii="標楷體" w:hAnsi="標楷體" w:hint="eastAsia"/>
          <w:lang w:eastAsia="zh-TW"/>
        </w:rPr>
        <w:t>第一條件式</w:t>
      </w:r>
    </w:p>
    <w:p w14:paraId="6361B725" w14:textId="77777777" w:rsidR="00561E4F" w:rsidRDefault="00561E4F" w:rsidP="00561E4F">
      <w:pPr>
        <w:pStyle w:val="a1"/>
        <w:ind w:left="360"/>
        <w:rPr>
          <w:lang w:eastAsia="zh-TW"/>
        </w:rPr>
      </w:pPr>
      <w:r>
        <w:rPr>
          <w:rFonts w:hint="eastAsia"/>
          <w:lang w:eastAsia="zh-TW"/>
        </w:rPr>
        <w:t>當</w:t>
      </w:r>
      <m:oMath>
        <m:r>
          <m:rPr>
            <m:sty m:val="p"/>
          </m:rPr>
          <w:rPr>
            <w:rFonts w:ascii="Cambria Math" w:hAnsi="Cambria Math" w:hint="eastAsia"/>
            <w:lang w:eastAsia="zh-TW"/>
          </w:rPr>
          <m:t>C0R</m:t>
        </m:r>
      </m:oMath>
      <w:r>
        <w:rPr>
          <w:rFonts w:hint="eastAsia"/>
          <w:lang w:eastAsia="zh-TW"/>
        </w:rPr>
        <w:t>或</w:t>
      </w:r>
      <m:oMath>
        <m:r>
          <m:rPr>
            <m:sty m:val="p"/>
          </m:rPr>
          <w:rPr>
            <w:rFonts w:ascii="Cambria Math" w:hAnsi="Cambria Math" w:hint="eastAsia"/>
            <w:lang w:eastAsia="zh-TW"/>
          </w:rPr>
          <m:t>C1R</m:t>
        </m:r>
      </m:oMath>
      <w:r>
        <w:rPr>
          <w:rFonts w:hint="eastAsia"/>
          <w:lang w:eastAsia="zh-TW"/>
        </w:rPr>
        <w:t>之變化量大於</w:t>
      </w:r>
      <w:r>
        <w:rPr>
          <w:lang w:eastAsia="zh-TW"/>
        </w:rPr>
        <w:t>0.00001</w:t>
      </w:r>
      <w:r>
        <w:rPr>
          <w:rFonts w:hint="eastAsia"/>
          <w:lang w:eastAsia="zh-TW"/>
        </w:rPr>
        <w:t>且縱向移動距離變化大於</w:t>
      </w:r>
      <w:r>
        <w:rPr>
          <w:lang w:eastAsia="zh-TW"/>
        </w:rPr>
        <w:t>0.04</w:t>
      </w:r>
      <w:r>
        <w:rPr>
          <w:rFonts w:hint="eastAsia"/>
          <w:lang w:eastAsia="zh-TW"/>
        </w:rPr>
        <w:t>時成立。</w:t>
      </w:r>
    </w:p>
    <w:p w14:paraId="36BBEE25" w14:textId="77777777" w:rsidR="00561E4F" w:rsidRPr="007C7CBC" w:rsidRDefault="00561E4F" w:rsidP="00561E4F">
      <w:pPr>
        <w:pStyle w:val="a1"/>
        <w:ind w:left="360"/>
        <w:rPr>
          <w:lang w:eastAsia="zh-TW"/>
        </w:rPr>
      </w:pPr>
    </w:p>
    <w:p w14:paraId="62ABC3E7" w14:textId="3ED00D4D" w:rsidR="00561E4F" w:rsidRDefault="0024452F" w:rsidP="00561E4F">
      <w:pPr>
        <w:pStyle w:val="a1"/>
        <w:keepNext/>
        <w:ind w:left="360"/>
        <w:jc w:val="center"/>
      </w:pPr>
      <w:r w:rsidRPr="0024452F">
        <w:drawing>
          <wp:inline distT="0" distB="0" distL="0" distR="0" wp14:anchorId="4E9B0FB3" wp14:editId="2F9B4AF0">
            <wp:extent cx="6120765" cy="2589530"/>
            <wp:effectExtent l="0" t="0" r="0" b="12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765" cy="2589530"/>
                    </a:xfrm>
                    <a:prstGeom prst="rect">
                      <a:avLst/>
                    </a:prstGeom>
                  </pic:spPr>
                </pic:pic>
              </a:graphicData>
            </a:graphic>
          </wp:inline>
        </w:drawing>
      </w:r>
    </w:p>
    <w:p w14:paraId="7287532D" w14:textId="37AFC54E" w:rsidR="00561E4F" w:rsidRDefault="00561E4F" w:rsidP="00561E4F">
      <w:pPr>
        <w:pStyle w:val="af3"/>
        <w:rPr>
          <w:lang w:eastAsia="zh-TW"/>
        </w:rPr>
      </w:pPr>
      <w:r>
        <w:t xml:space="preserve">Figure </w:t>
      </w:r>
      <w:r w:rsidR="00EE6FA4">
        <w:fldChar w:fldCharType="begin"/>
      </w:r>
      <w:r w:rsidR="00EE6FA4">
        <w:instrText xml:space="preserve"> STYLEREF 1 \s </w:instrText>
      </w:r>
      <w:r w:rsidR="00EE6FA4">
        <w:fldChar w:fldCharType="separate"/>
      </w:r>
      <w:r w:rsidR="00EE6FA4">
        <w:rPr>
          <w:noProof/>
        </w:rPr>
        <w:t>3</w:t>
      </w:r>
      <w:r w:rsidR="00EE6FA4">
        <w:fldChar w:fldCharType="end"/>
      </w:r>
      <w:r w:rsidR="00EE6FA4">
        <w:noBreakHyphen/>
      </w:r>
      <w:r w:rsidR="00EE6FA4">
        <w:fldChar w:fldCharType="begin"/>
      </w:r>
      <w:r w:rsidR="00EE6FA4">
        <w:instrText xml:space="preserve"> SEQ Figure \* ARABIC \s 1 </w:instrText>
      </w:r>
      <w:r w:rsidR="00EE6FA4">
        <w:fldChar w:fldCharType="separate"/>
      </w:r>
      <w:r w:rsidR="00EE6FA4">
        <w:rPr>
          <w:noProof/>
        </w:rPr>
        <w:t>30</w:t>
      </w:r>
      <w:r w:rsidR="00EE6FA4">
        <w:fldChar w:fldCharType="end"/>
      </w:r>
      <w:r>
        <w:rPr>
          <w:rFonts w:hint="eastAsia"/>
          <w:lang w:eastAsia="zh-TW"/>
        </w:rPr>
        <w:t xml:space="preserve"> 第一條件式</w:t>
      </w:r>
    </w:p>
    <w:p w14:paraId="4C8ED285" w14:textId="77777777" w:rsidR="00561E4F" w:rsidRDefault="00561E4F" w:rsidP="00561E4F">
      <w:pPr>
        <w:pStyle w:val="a1"/>
        <w:rPr>
          <w:lang w:eastAsia="zh-TW"/>
        </w:rPr>
      </w:pPr>
    </w:p>
    <w:p w14:paraId="1E2F04D2" w14:textId="77777777" w:rsidR="00561E4F" w:rsidRDefault="00561E4F" w:rsidP="00561E4F">
      <w:pPr>
        <w:pStyle w:val="a1"/>
        <w:ind w:leftChars="177" w:left="425"/>
        <w:rPr>
          <w:b/>
          <w:lang w:eastAsia="zh-TW"/>
        </w:rPr>
      </w:pPr>
      <w:proofErr w:type="spellStart"/>
      <w:r>
        <w:rPr>
          <w:rFonts w:hint="eastAsia"/>
          <w:b/>
          <w:lang w:eastAsia="zh-TW"/>
        </w:rPr>
        <w:t>First</w:t>
      </w:r>
      <w:r>
        <w:rPr>
          <w:rFonts w:hint="eastAsia"/>
          <w:b/>
        </w:rPr>
        <w:t>_Condiction_flg</w:t>
      </w:r>
      <w:proofErr w:type="spellEnd"/>
      <w:r>
        <w:rPr>
          <w:rFonts w:hint="eastAsia"/>
          <w:b/>
          <w:bCs w:val="0"/>
          <w:lang w:eastAsia="zh-TW"/>
        </w:rPr>
        <w:t>判斷條件如下：</w:t>
      </w:r>
    </w:p>
    <w:p w14:paraId="0CD8B13A" w14:textId="77777777" w:rsidR="00561E4F" w:rsidRDefault="00561E4F" w:rsidP="00561E4F">
      <w:pPr>
        <w:pStyle w:val="a1"/>
        <w:ind w:leftChars="177" w:left="425"/>
        <w:rPr>
          <w:rFonts w:hAnsi="微軟正黑體"/>
          <w:lang w:eastAsia="zh-TW"/>
        </w:rPr>
      </w:pPr>
      <w:r>
        <w:lastRenderedPageBreak/>
        <w:t>(</w:t>
      </w:r>
      <w:r>
        <w:rPr>
          <w:rFonts w:hint="eastAsia"/>
        </w:rPr>
        <w:t>(</w:t>
      </w:r>
      <w:r>
        <w:rPr>
          <w:rFonts w:hint="eastAsia"/>
          <w:lang w:eastAsia="zh-TW"/>
        </w:rPr>
        <w:t>|</w:t>
      </w:r>
      <w:r>
        <w:rPr>
          <w:rFonts w:hint="eastAsia"/>
        </w:rPr>
        <w:t>C0</w:t>
      </w:r>
      <w:r>
        <w:rPr>
          <w:rFonts w:hint="eastAsia"/>
          <w:lang w:eastAsia="zh-TW"/>
        </w:rPr>
        <w:t>R</w:t>
      </w:r>
      <w:r>
        <w:rPr>
          <w:rFonts w:hint="eastAsia"/>
        </w:rPr>
        <w:t>_diff</w:t>
      </w:r>
      <w:r>
        <w:rPr>
          <w:rFonts w:hint="eastAsia"/>
          <w:lang w:eastAsia="zh-TW"/>
        </w:rPr>
        <w:t xml:space="preserve">| </w:t>
      </w:r>
      <m:oMath>
        <m:r>
          <m:rPr>
            <m:sty m:val="p"/>
          </m:rPr>
          <w:rPr>
            <w:rFonts w:ascii="Cambria Math" w:hAnsi="Cambria Math"/>
            <w:lang w:eastAsia="zh-TW"/>
          </w:rPr>
          <m:t>&gt;</m:t>
        </m:r>
      </m:oMath>
      <w:r>
        <w:rPr>
          <w:rFonts w:hAnsi="微軟正黑體" w:hint="eastAsia"/>
          <w:lang w:eastAsia="zh-TW"/>
        </w:rPr>
        <w:t xml:space="preserve"> 0.00001) OR (|C1R_diff| </w:t>
      </w:r>
      <m:oMath>
        <m:r>
          <m:rPr>
            <m:sty m:val="p"/>
          </m:rPr>
          <w:rPr>
            <w:rFonts w:ascii="Cambria Math" w:hAnsi="Cambria Math"/>
            <w:lang w:eastAsia="zh-TW"/>
          </w:rPr>
          <m:t>&gt;</m:t>
        </m:r>
      </m:oMath>
      <w:r>
        <w:rPr>
          <w:rFonts w:hAnsi="微軟正黑體" w:hint="eastAsia"/>
          <w:lang w:eastAsia="zh-TW"/>
        </w:rPr>
        <w:t xml:space="preserve"> 0.00001)</w:t>
      </w:r>
      <w:r>
        <w:rPr>
          <w:rFonts w:hAnsi="微軟正黑體"/>
          <w:lang w:eastAsia="zh-TW"/>
        </w:rPr>
        <w:t>)</w:t>
      </w:r>
      <w:r>
        <w:rPr>
          <w:rFonts w:hAnsi="微軟正黑體" w:hint="eastAsia"/>
          <w:lang w:eastAsia="zh-TW"/>
        </w:rPr>
        <w:t xml:space="preserve"> </w:t>
      </w:r>
    </w:p>
    <w:p w14:paraId="7013B5BD" w14:textId="77777777" w:rsidR="00561E4F" w:rsidRDefault="00561E4F" w:rsidP="00561E4F">
      <w:pPr>
        <w:pStyle w:val="a1"/>
        <w:ind w:leftChars="177" w:left="425"/>
        <w:rPr>
          <w:rFonts w:hAnsi="微軟正黑體"/>
          <w:lang w:eastAsia="zh-TW"/>
        </w:rPr>
      </w:pPr>
      <w:r>
        <w:rPr>
          <w:rFonts w:hAnsi="微軟正黑體"/>
          <w:lang w:eastAsia="zh-TW"/>
        </w:rPr>
        <w:t>AND</w:t>
      </w:r>
    </w:p>
    <w:p w14:paraId="3F30124A" w14:textId="4AE0BE5F" w:rsidR="00561E4F" w:rsidRDefault="00561E4F" w:rsidP="00561E4F">
      <w:pPr>
        <w:pStyle w:val="a1"/>
        <w:ind w:leftChars="177" w:left="425"/>
        <w:rPr>
          <w:rFonts w:hAnsi="微軟正黑體"/>
          <w:lang w:eastAsia="zh-TW"/>
        </w:rPr>
      </w:pPr>
      <w:r>
        <w:rPr>
          <w:rFonts w:hAnsi="微軟正黑體" w:hint="eastAsia"/>
          <w:lang w:eastAsia="zh-TW"/>
        </w:rPr>
        <w:t xml:space="preserve"> dx = </w:t>
      </w:r>
      <w:proofErr w:type="spellStart"/>
      <w:r>
        <w:rPr>
          <w:rFonts w:hAnsi="微軟正黑體"/>
          <w:lang w:eastAsia="zh-TW"/>
        </w:rPr>
        <w:t>V</w:t>
      </w:r>
      <w:r w:rsidR="0024452F">
        <w:rPr>
          <w:rFonts w:hAnsi="微軟正黑體"/>
          <w:lang w:eastAsia="zh-TW"/>
        </w:rPr>
        <w:t>LIC</w:t>
      </w:r>
      <w:r>
        <w:rPr>
          <w:rFonts w:hAnsi="微軟正黑體"/>
          <w:lang w:eastAsia="zh-TW"/>
        </w:rPr>
        <w:t>_V</w:t>
      </w:r>
      <w:r>
        <w:rPr>
          <w:rFonts w:hAnsi="微軟正黑體" w:hint="eastAsia"/>
          <w:lang w:eastAsia="zh-TW"/>
        </w:rPr>
        <w:t>e</w:t>
      </w:r>
      <w:r>
        <w:rPr>
          <w:rFonts w:hAnsi="微軟正黑體"/>
          <w:lang w:eastAsia="zh-TW"/>
        </w:rPr>
        <w:t>hSpd_mps</w:t>
      </w:r>
      <w:proofErr w:type="spellEnd"/>
      <m:oMath>
        <m:r>
          <m:rPr>
            <m:sty m:val="p"/>
          </m:rPr>
          <w:rPr>
            <w:rFonts w:ascii="Cambria Math" w:hAnsi="Cambria Math"/>
            <w:szCs w:val="24"/>
          </w:rPr>
          <m:t>*</m:t>
        </m:r>
      </m:oMath>
      <w:r>
        <w:rPr>
          <w:rFonts w:hAnsi="微軟正黑體"/>
          <w:lang w:eastAsia="zh-TW"/>
        </w:rPr>
        <w:t xml:space="preserve"> </w:t>
      </w:r>
      <w:r>
        <w:rPr>
          <w:rFonts w:hAnsi="微軟正黑體" w:hint="eastAsia"/>
          <w:lang w:eastAsia="zh-TW"/>
        </w:rPr>
        <w:t>C</w:t>
      </w:r>
      <w:r>
        <w:rPr>
          <w:rFonts w:hAnsi="微軟正黑體"/>
          <w:lang w:eastAsia="zh-TW"/>
        </w:rPr>
        <w:t>_TICK_TIME_S</w:t>
      </w:r>
      <m:oMath>
        <m:r>
          <m:rPr>
            <m:sty m:val="p"/>
          </m:rPr>
          <w:rPr>
            <w:rFonts w:ascii="Cambria Math" w:hAnsi="Cambria Math"/>
            <w:lang w:eastAsia="zh-TW"/>
          </w:rPr>
          <m:t>&gt;</m:t>
        </m:r>
      </m:oMath>
      <w:r>
        <w:rPr>
          <w:rFonts w:hAnsi="微軟正黑體" w:hint="eastAsia"/>
          <w:lang w:eastAsia="zh-TW"/>
        </w:rPr>
        <w:t xml:space="preserve"> 0.04</w:t>
      </w:r>
    </w:p>
    <w:p w14:paraId="323A79D3" w14:textId="77777777" w:rsidR="00561E4F" w:rsidRPr="00B33A8E" w:rsidRDefault="00561E4F" w:rsidP="00561E4F">
      <w:pPr>
        <w:pStyle w:val="a1"/>
        <w:numPr>
          <w:ilvl w:val="0"/>
          <w:numId w:val="18"/>
        </w:numPr>
        <w:ind w:hanging="414"/>
        <w:rPr>
          <w:rFonts w:hAnsi="微軟正黑體"/>
          <w:lang w:eastAsia="zh-TW"/>
        </w:rPr>
      </w:pPr>
      <w:r w:rsidRPr="007F63D8">
        <w:rPr>
          <w:rFonts w:hint="eastAsia"/>
        </w:rPr>
        <w:t>First _</w:t>
      </w:r>
      <w:proofErr w:type="spellStart"/>
      <w:r w:rsidRPr="007F63D8">
        <w:rPr>
          <w:rFonts w:hint="eastAsia"/>
        </w:rPr>
        <w:t>Condiction_flg</w:t>
      </w:r>
      <w:proofErr w:type="spellEnd"/>
      <w:r>
        <w:rPr>
          <w:rFonts w:hint="eastAsia"/>
          <w:lang w:eastAsia="zh-TW"/>
        </w:rPr>
        <w:t xml:space="preserve"> == </w:t>
      </w:r>
      <w:r>
        <w:rPr>
          <w:rFonts w:hint="eastAsia"/>
          <w:bCs w:val="0"/>
        </w:rPr>
        <w:t>TRUE</w:t>
      </w:r>
    </w:p>
    <w:p w14:paraId="08605E6F" w14:textId="77777777" w:rsidR="00561E4F" w:rsidRDefault="00561E4F" w:rsidP="00561E4F">
      <w:pPr>
        <w:pStyle w:val="a1"/>
        <w:ind w:left="426"/>
        <w:rPr>
          <w:rFonts w:hAnsi="微軟正黑體"/>
          <w:lang w:eastAsia="zh-TW"/>
        </w:rPr>
      </w:pPr>
      <w:r>
        <w:rPr>
          <w:rFonts w:hint="eastAsia"/>
          <w:bCs w:val="0"/>
          <w:lang w:eastAsia="zh-TW"/>
        </w:rPr>
        <w:t>其中</w:t>
      </w:r>
      <w:r>
        <w:rPr>
          <w:rFonts w:hAnsi="微軟正黑體" w:hint="eastAsia"/>
          <w:lang w:eastAsia="zh-TW"/>
        </w:rPr>
        <w:t>C</w:t>
      </w:r>
      <w:r>
        <w:rPr>
          <w:rFonts w:hAnsi="微軟正黑體"/>
          <w:lang w:eastAsia="zh-TW"/>
        </w:rPr>
        <w:t>_TICK_TIME_S</w:t>
      </w:r>
      <w:r>
        <w:rPr>
          <w:rFonts w:hAnsi="微軟正黑體" w:hint="eastAsia"/>
          <w:lang w:eastAsia="zh-TW"/>
        </w:rPr>
        <w:t xml:space="preserve"> = 0.005</w:t>
      </w:r>
    </w:p>
    <w:p w14:paraId="74138670" w14:textId="6BB134C1" w:rsidR="00561E4F" w:rsidRDefault="00561E4F" w:rsidP="00561E4F">
      <w:pPr>
        <w:pStyle w:val="a1"/>
        <w:ind w:leftChars="177" w:left="425"/>
        <w:rPr>
          <w:rFonts w:ascii="標楷體" w:hAnsi="標楷體"/>
          <w:lang w:eastAsia="zh-TW"/>
        </w:rPr>
      </w:pPr>
      <w:r>
        <w:rPr>
          <w:rFonts w:hint="eastAsia"/>
          <w:lang w:eastAsia="zh-TW"/>
        </w:rPr>
        <w:t>其中</w:t>
      </w:r>
      <w:proofErr w:type="spellStart"/>
      <w:r>
        <w:rPr>
          <w:lang w:eastAsia="zh-TW"/>
        </w:rPr>
        <w:t>dx</w:t>
      </w:r>
      <w:r w:rsidR="0024452F">
        <w:rPr>
          <w:lang w:eastAsia="zh-TW"/>
        </w:rPr>
        <w:t>R</w:t>
      </w:r>
      <w:proofErr w:type="spellEnd"/>
      <w:r>
        <w:rPr>
          <w:rFonts w:hint="eastAsia"/>
          <w:lang w:eastAsia="zh-TW"/>
        </w:rPr>
        <w:t>為</w:t>
      </w:r>
      <w:r>
        <w:rPr>
          <w:rFonts w:ascii="標楷體" w:hAnsi="標楷體" w:hint="eastAsia"/>
          <w:lang w:eastAsia="zh-TW"/>
        </w:rPr>
        <w:t>當前累積的移動距離，其算法如下</w:t>
      </w:r>
      <w:r>
        <w:rPr>
          <w:rFonts w:ascii="標楷體" w:hAnsi="標楷體" w:hint="eastAsia"/>
          <w:lang w:eastAsia="zh-TW"/>
        </w:rPr>
        <w:t>:</w:t>
      </w:r>
    </w:p>
    <w:p w14:paraId="2C1966C8" w14:textId="5B441A40" w:rsidR="00561E4F" w:rsidRDefault="00561E4F" w:rsidP="00561E4F">
      <w:pPr>
        <w:pStyle w:val="a1"/>
        <w:ind w:leftChars="177" w:left="425"/>
        <w:rPr>
          <w:lang w:eastAsia="zh-TW"/>
        </w:rPr>
      </w:pPr>
      <w:proofErr w:type="spellStart"/>
      <w:r>
        <w:rPr>
          <w:lang w:eastAsia="zh-TW"/>
        </w:rPr>
        <w:t>dx</w:t>
      </w:r>
      <w:r w:rsidR="0024452F">
        <w:rPr>
          <w:lang w:eastAsia="zh-TW"/>
        </w:rPr>
        <w:t>R</w:t>
      </w:r>
      <w:proofErr w:type="spellEnd"/>
      <w:r>
        <w:rPr>
          <w:rFonts w:hint="eastAsia"/>
          <w:lang w:eastAsia="zh-TW"/>
        </w:rPr>
        <w:t xml:space="preserve"> = d</w:t>
      </w:r>
      <w:r>
        <w:rPr>
          <w:lang w:eastAsia="zh-TW"/>
        </w:rPr>
        <w:t>x + delay(</w:t>
      </w:r>
      <w:proofErr w:type="spellStart"/>
      <w:r>
        <w:rPr>
          <w:lang w:eastAsia="zh-TW"/>
        </w:rPr>
        <w:t>dx</w:t>
      </w:r>
      <w:r w:rsidR="0024452F">
        <w:rPr>
          <w:lang w:eastAsia="zh-TW"/>
        </w:rPr>
        <w:t>R</w:t>
      </w:r>
      <w:proofErr w:type="spellEnd"/>
      <w:r>
        <w:rPr>
          <w:lang w:eastAsia="zh-TW"/>
        </w:rPr>
        <w:t>)</w:t>
      </w:r>
    </w:p>
    <w:p w14:paraId="6588D64E" w14:textId="77777777" w:rsidR="00561E4F" w:rsidRDefault="00561E4F" w:rsidP="00561E4F">
      <w:pPr>
        <w:pStyle w:val="a1"/>
        <w:ind w:leftChars="177" w:left="425"/>
        <w:rPr>
          <w:rFonts w:ascii="標楷體" w:hAnsi="標楷體"/>
          <w:lang w:eastAsia="zh-TW"/>
        </w:rPr>
      </w:pPr>
      <w:r>
        <w:rPr>
          <w:rFonts w:hint="eastAsia"/>
          <w:lang w:eastAsia="zh-TW"/>
        </w:rPr>
        <w:t>當</w:t>
      </w:r>
      <w:r>
        <w:rPr>
          <w:rFonts w:ascii="標楷體" w:hAnsi="標楷體" w:hint="eastAsia"/>
          <w:lang w:eastAsia="zh-TW"/>
        </w:rPr>
        <w:t>第一條件式成立時的下一取樣時間會將當前累積的移動距離之數值重設為零，</w:t>
      </w:r>
    </w:p>
    <w:p w14:paraId="4D924B65" w14:textId="744C4AA6" w:rsidR="00561E4F" w:rsidRDefault="00561E4F" w:rsidP="00561E4F">
      <w:pPr>
        <w:pStyle w:val="a1"/>
        <w:ind w:leftChars="177" w:left="425"/>
        <w:rPr>
          <w:lang w:eastAsia="zh-TW"/>
        </w:rPr>
      </w:pPr>
      <w:proofErr w:type="spellStart"/>
      <w:r>
        <w:rPr>
          <w:lang w:eastAsia="zh-TW"/>
        </w:rPr>
        <w:t>dx</w:t>
      </w:r>
      <w:r w:rsidR="0024452F">
        <w:rPr>
          <w:lang w:eastAsia="zh-TW"/>
        </w:rPr>
        <w:t>R</w:t>
      </w:r>
      <w:proofErr w:type="spellEnd"/>
      <w:r>
        <w:rPr>
          <w:rFonts w:hint="eastAsia"/>
          <w:lang w:eastAsia="zh-TW"/>
        </w:rPr>
        <w:t xml:space="preserve"> = 0</w:t>
      </w:r>
    </w:p>
    <w:p w14:paraId="00635276" w14:textId="77777777" w:rsidR="00561E4F" w:rsidRDefault="00561E4F" w:rsidP="00561E4F">
      <w:pPr>
        <w:pStyle w:val="a1"/>
        <w:ind w:left="426"/>
        <w:rPr>
          <w:rFonts w:hAnsi="微軟正黑體"/>
          <w:lang w:eastAsia="zh-TW"/>
        </w:rPr>
      </w:pPr>
    </w:p>
    <w:p w14:paraId="7D5F3A80" w14:textId="77777777" w:rsidR="00561E4F" w:rsidRPr="007C7CBC" w:rsidRDefault="00561E4F" w:rsidP="00561E4F">
      <w:pPr>
        <w:pStyle w:val="a1"/>
        <w:rPr>
          <w:lang w:eastAsia="zh-TW"/>
        </w:rPr>
      </w:pPr>
    </w:p>
    <w:p w14:paraId="49544533" w14:textId="77777777" w:rsidR="00561E4F" w:rsidRPr="00044B0B" w:rsidRDefault="00561E4F" w:rsidP="00561E4F">
      <w:pPr>
        <w:pStyle w:val="a1"/>
        <w:numPr>
          <w:ilvl w:val="0"/>
          <w:numId w:val="17"/>
        </w:numPr>
        <w:rPr>
          <w:lang w:eastAsia="zh-TW"/>
        </w:rPr>
      </w:pPr>
      <w:r>
        <w:rPr>
          <w:rFonts w:ascii="標楷體" w:hAnsi="標楷體" w:hint="eastAsia"/>
          <w:lang w:eastAsia="zh-TW"/>
        </w:rPr>
        <w:t>第二條件式</w:t>
      </w:r>
    </w:p>
    <w:p w14:paraId="40EF91C4" w14:textId="77777777" w:rsidR="00561E4F" w:rsidRDefault="00561E4F" w:rsidP="00561E4F">
      <w:pPr>
        <w:pStyle w:val="a1"/>
        <w:ind w:left="360"/>
        <w:rPr>
          <w:lang w:eastAsia="zh-TW"/>
        </w:rPr>
      </w:pPr>
      <w:r>
        <w:rPr>
          <w:rFonts w:hint="eastAsia"/>
          <w:lang w:eastAsia="zh-TW"/>
        </w:rPr>
        <w:t>當滿足右側車道曲率半徑大於</w:t>
      </w:r>
      <w:r>
        <w:rPr>
          <w:lang w:eastAsia="zh-TW"/>
        </w:rPr>
        <w:t>3000</w:t>
      </w:r>
      <w:r>
        <w:rPr>
          <w:rFonts w:hint="eastAsia"/>
          <w:lang w:eastAsia="zh-TW"/>
        </w:rPr>
        <w:t>、車道線品質高(</w:t>
      </w:r>
      <w:r w:rsidRPr="00403DD2">
        <w:rPr>
          <w:lang w:eastAsia="zh-TW"/>
        </w:rPr>
        <w:t>uint8(3)</w:t>
      </w:r>
      <w:r>
        <w:rPr>
          <w:lang w:eastAsia="zh-TW"/>
        </w:rPr>
        <w:t>)</w:t>
      </w:r>
      <w:r>
        <w:rPr>
          <w:rFonts w:hint="eastAsia"/>
          <w:lang w:eastAsia="zh-TW"/>
        </w:rPr>
        <w:t>、當前累積之縱向移動距離小於</w:t>
      </w:r>
      <w:r>
        <w:rPr>
          <w:lang w:eastAsia="zh-TW"/>
        </w:rPr>
        <w:t>5</w:t>
      </w:r>
      <w:r>
        <w:rPr>
          <w:rFonts w:hint="eastAsia"/>
          <w:lang w:eastAsia="zh-TW"/>
        </w:rPr>
        <w:t>、新的</w:t>
      </w:r>
      <w:r>
        <w:rPr>
          <w:rFonts w:ascii="標楷體" w:hAnsi="標楷體" w:hint="eastAsia"/>
          <w:lang w:eastAsia="zh-TW"/>
        </w:rPr>
        <w:t>右車道斜率</w:t>
      </w:r>
      <w:r>
        <w:rPr>
          <w:rFonts w:hint="eastAsia"/>
          <w:lang w:eastAsia="zh-TW"/>
        </w:rPr>
        <w:t>偏差量小於</w:t>
      </w:r>
      <w:r>
        <w:rPr>
          <w:lang w:eastAsia="zh-TW"/>
        </w:rPr>
        <w:t>1</w:t>
      </w:r>
      <w:r>
        <w:rPr>
          <w:rFonts w:hint="eastAsia"/>
          <w:lang w:eastAsia="zh-TW"/>
        </w:rPr>
        <w:t>時成立。</w:t>
      </w:r>
    </w:p>
    <w:p w14:paraId="41B7D6AF" w14:textId="77777777" w:rsidR="00561E4F" w:rsidRPr="007C7CBC" w:rsidRDefault="00561E4F" w:rsidP="00561E4F">
      <w:pPr>
        <w:pStyle w:val="a1"/>
        <w:ind w:left="360"/>
        <w:rPr>
          <w:lang w:eastAsia="zh-TW"/>
        </w:rPr>
      </w:pPr>
    </w:p>
    <w:p w14:paraId="44B3C02E" w14:textId="233C34DE" w:rsidR="00561E4F" w:rsidRDefault="00E16A4A" w:rsidP="00561E4F">
      <w:pPr>
        <w:pStyle w:val="a1"/>
        <w:keepNext/>
        <w:ind w:left="360"/>
        <w:jc w:val="center"/>
      </w:pPr>
      <w:r w:rsidRPr="00E16A4A">
        <w:drawing>
          <wp:inline distT="0" distB="0" distL="0" distR="0" wp14:anchorId="57C4EA0F" wp14:editId="61795F74">
            <wp:extent cx="6120765" cy="308864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765" cy="3088640"/>
                    </a:xfrm>
                    <a:prstGeom prst="rect">
                      <a:avLst/>
                    </a:prstGeom>
                  </pic:spPr>
                </pic:pic>
              </a:graphicData>
            </a:graphic>
          </wp:inline>
        </w:drawing>
      </w:r>
    </w:p>
    <w:p w14:paraId="3EE07EED" w14:textId="3C4B4AFD" w:rsidR="00561E4F" w:rsidRDefault="00561E4F" w:rsidP="00561E4F">
      <w:pPr>
        <w:pStyle w:val="af3"/>
        <w:rPr>
          <w:lang w:eastAsia="zh-TW"/>
        </w:rPr>
      </w:pPr>
      <w:r>
        <w:t xml:space="preserve">Figure </w:t>
      </w:r>
      <w:r w:rsidR="00EE6FA4">
        <w:fldChar w:fldCharType="begin"/>
      </w:r>
      <w:r w:rsidR="00EE6FA4">
        <w:instrText xml:space="preserve"> STYLEREF 1 \s </w:instrText>
      </w:r>
      <w:r w:rsidR="00EE6FA4">
        <w:fldChar w:fldCharType="separate"/>
      </w:r>
      <w:r w:rsidR="00EE6FA4">
        <w:rPr>
          <w:noProof/>
        </w:rPr>
        <w:t>3</w:t>
      </w:r>
      <w:r w:rsidR="00EE6FA4">
        <w:fldChar w:fldCharType="end"/>
      </w:r>
      <w:r w:rsidR="00EE6FA4">
        <w:noBreakHyphen/>
      </w:r>
      <w:r w:rsidR="00EE6FA4">
        <w:fldChar w:fldCharType="begin"/>
      </w:r>
      <w:r w:rsidR="00EE6FA4">
        <w:instrText xml:space="preserve"> SEQ Figure \* ARABIC \s 1 </w:instrText>
      </w:r>
      <w:r w:rsidR="00EE6FA4">
        <w:fldChar w:fldCharType="separate"/>
      </w:r>
      <w:r w:rsidR="00EE6FA4">
        <w:rPr>
          <w:noProof/>
        </w:rPr>
        <w:t>31</w:t>
      </w:r>
      <w:r w:rsidR="00EE6FA4">
        <w:fldChar w:fldCharType="end"/>
      </w:r>
      <w:r>
        <w:rPr>
          <w:rFonts w:hint="eastAsia"/>
          <w:lang w:eastAsia="zh-TW"/>
        </w:rPr>
        <w:t xml:space="preserve"> 第二條件式</w:t>
      </w:r>
    </w:p>
    <w:p w14:paraId="4572183F" w14:textId="77777777" w:rsidR="00561E4F" w:rsidRDefault="00561E4F" w:rsidP="00561E4F">
      <w:pPr>
        <w:pStyle w:val="a1"/>
        <w:rPr>
          <w:lang w:eastAsia="zh-TW"/>
        </w:rPr>
      </w:pPr>
    </w:p>
    <w:p w14:paraId="45191409" w14:textId="77777777" w:rsidR="00561E4F" w:rsidRDefault="00561E4F" w:rsidP="00561E4F">
      <w:pPr>
        <w:pStyle w:val="a1"/>
        <w:ind w:leftChars="177" w:left="425"/>
        <w:rPr>
          <w:b/>
          <w:lang w:eastAsia="zh-TW"/>
        </w:rPr>
      </w:pPr>
      <w:proofErr w:type="spellStart"/>
      <w:r>
        <w:rPr>
          <w:rFonts w:hint="eastAsia"/>
          <w:b/>
          <w:lang w:eastAsia="zh-TW"/>
        </w:rPr>
        <w:t>Second</w:t>
      </w:r>
      <w:r>
        <w:rPr>
          <w:rFonts w:hint="eastAsia"/>
          <w:b/>
        </w:rPr>
        <w:t>_Condiction_flg</w:t>
      </w:r>
      <w:proofErr w:type="spellEnd"/>
      <w:r>
        <w:rPr>
          <w:rFonts w:hint="eastAsia"/>
          <w:b/>
          <w:bCs w:val="0"/>
          <w:lang w:eastAsia="zh-TW"/>
        </w:rPr>
        <w:t>判斷條件如下：</w:t>
      </w:r>
    </w:p>
    <w:p w14:paraId="6E226D5E" w14:textId="77777777" w:rsidR="00561E4F" w:rsidRDefault="00561E4F" w:rsidP="00561E4F">
      <w:pPr>
        <w:pStyle w:val="a1"/>
        <w:ind w:leftChars="177" w:left="425"/>
        <w:rPr>
          <w:rFonts w:hAnsi="微軟正黑體"/>
          <w:lang w:eastAsia="zh-TW"/>
        </w:rPr>
      </w:pPr>
      <m:oMath>
        <m:d>
          <m:dPr>
            <m:begChr m:val="|"/>
            <m:endChr m:val="|"/>
            <m:ctrlPr>
              <w:ins w:id="42" w:author="榮輝 江" w:date="2023-02-08T22:48:00Z">
                <w:rPr>
                  <w:rFonts w:ascii="Cambria Math" w:hAnsi="Cambria Math"/>
                </w:rPr>
              </w:ins>
            </m:ctrlPr>
          </m:dPr>
          <m:e>
            <m:f>
              <m:fPr>
                <m:ctrlPr>
                  <w:ins w:id="43" w:author="榮輝 江" w:date="2023-02-08T22:48:00Z">
                    <w:rPr>
                      <w:rFonts w:ascii="Cambria Math" w:hAnsi="Cambria Math"/>
                      <w:i/>
                    </w:rPr>
                  </w:ins>
                </m:ctrlPr>
              </m:fPr>
              <m:num>
                <m:r>
                  <w:rPr>
                    <w:rFonts w:ascii="Cambria Math" w:hAnsi="Cambria Math"/>
                    <w:lang w:eastAsia="zh-TW"/>
                  </w:rPr>
                  <m:t>1</m:t>
                </m:r>
              </m:num>
              <m:den>
                <m:r>
                  <w:rPr>
                    <w:rFonts w:ascii="Cambria Math" w:hAnsi="Cambria Math"/>
                    <w:lang w:eastAsia="zh-TW"/>
                  </w:rPr>
                  <m:t>2*</m:t>
                </m:r>
                <m:r>
                  <m:rPr>
                    <m:sty m:val="p"/>
                  </m:rPr>
                  <w:rPr>
                    <w:rFonts w:ascii="Cambria Math" w:hAnsi="Cambria Math"/>
                  </w:rPr>
                  <m:t>VLIC_HLC2R_1pm</m:t>
                </m:r>
              </m:den>
            </m:f>
          </m:e>
        </m:d>
        <m:r>
          <m:rPr>
            <m:sty m:val="p"/>
          </m:rPr>
          <w:rPr>
            <w:rFonts w:ascii="Cambria Math" w:hAnsi="Cambria Math"/>
            <w:lang w:eastAsia="zh-TW"/>
          </w:rPr>
          <m:t>&gt;</m:t>
        </m:r>
      </m:oMath>
      <w:r>
        <w:rPr>
          <w:rFonts w:hAnsi="微軟正黑體" w:hint="eastAsia"/>
          <w:lang w:eastAsia="zh-TW"/>
        </w:rPr>
        <w:t xml:space="preserve"> 3000 </w:t>
      </w:r>
    </w:p>
    <w:p w14:paraId="39CA8FA8" w14:textId="77777777" w:rsidR="00561E4F" w:rsidRDefault="00561E4F" w:rsidP="00561E4F">
      <w:pPr>
        <w:pStyle w:val="a1"/>
        <w:ind w:leftChars="177" w:left="425"/>
        <w:rPr>
          <w:rFonts w:hAnsi="微軟正黑體"/>
          <w:lang w:eastAsia="zh-TW"/>
        </w:rPr>
      </w:pPr>
      <w:r>
        <w:rPr>
          <w:rFonts w:hAnsi="微軟正黑體" w:hint="eastAsia"/>
          <w:lang w:eastAsia="zh-TW"/>
        </w:rPr>
        <w:t>AND</w:t>
      </w:r>
    </w:p>
    <w:p w14:paraId="2AF5F813" w14:textId="30752FA3" w:rsidR="00561E4F" w:rsidRDefault="00561E4F" w:rsidP="00561E4F">
      <w:pPr>
        <w:pStyle w:val="a1"/>
        <w:ind w:leftChars="177" w:left="425"/>
        <w:rPr>
          <w:rFonts w:hAnsi="微軟正黑體"/>
          <w:lang w:eastAsia="zh-TW"/>
        </w:rPr>
      </w:pPr>
      <w:proofErr w:type="spellStart"/>
      <w:r>
        <w:rPr>
          <w:rFonts w:hint="eastAsia"/>
        </w:rPr>
        <w:t>VLIC_HLCnfdnceR_dat</w:t>
      </w:r>
      <w:proofErr w:type="spellEnd"/>
      <w:r>
        <w:rPr>
          <w:rFonts w:hint="eastAsia"/>
          <w:lang w:eastAsia="zh-TW"/>
        </w:rPr>
        <w:t xml:space="preserve"> </w:t>
      </w:r>
      <w:r w:rsidR="00E16A4A">
        <w:rPr>
          <w:lang w:eastAsia="zh-TW"/>
        </w:rPr>
        <w:t>&gt;</w:t>
      </w:r>
      <w:r>
        <w:rPr>
          <w:rFonts w:hint="eastAsia"/>
          <w:lang w:eastAsia="zh-TW"/>
        </w:rPr>
        <w:t xml:space="preserve"> </w:t>
      </w:r>
      <w:proofErr w:type="spellStart"/>
      <w:r w:rsidR="00E16A4A" w:rsidRPr="00E16A4A">
        <w:rPr>
          <w:lang w:eastAsia="zh-TW"/>
        </w:rPr>
        <w:t>KLIC_LnQualityHIGH_dat</w:t>
      </w:r>
      <w:proofErr w:type="spellEnd"/>
      <w:r>
        <w:rPr>
          <w:rFonts w:hAnsi="微軟正黑體" w:hint="eastAsia"/>
          <w:lang w:eastAsia="zh-TW"/>
        </w:rPr>
        <w:t xml:space="preserve"> </w:t>
      </w:r>
    </w:p>
    <w:p w14:paraId="393AB4CA" w14:textId="77777777" w:rsidR="00561E4F" w:rsidRDefault="00561E4F" w:rsidP="00561E4F">
      <w:pPr>
        <w:pStyle w:val="a1"/>
        <w:ind w:leftChars="177" w:left="425"/>
        <w:rPr>
          <w:rFonts w:hAnsi="微軟正黑體"/>
          <w:lang w:eastAsia="zh-TW"/>
        </w:rPr>
      </w:pPr>
      <w:r>
        <w:rPr>
          <w:rFonts w:hAnsi="微軟正黑體" w:hint="eastAsia"/>
          <w:lang w:eastAsia="zh-TW"/>
        </w:rPr>
        <w:t>AND</w:t>
      </w:r>
    </w:p>
    <w:p w14:paraId="1C367297" w14:textId="77777777" w:rsidR="00561E4F" w:rsidRDefault="00561E4F" w:rsidP="00561E4F">
      <w:pPr>
        <w:pStyle w:val="a1"/>
        <w:ind w:leftChars="177" w:left="425"/>
        <w:rPr>
          <w:lang w:eastAsia="zh-TW"/>
        </w:rPr>
      </w:pPr>
      <w:proofErr w:type="spellStart"/>
      <w:r>
        <w:rPr>
          <w:rFonts w:hint="eastAsia"/>
        </w:rPr>
        <w:lastRenderedPageBreak/>
        <w:t>dxL</w:t>
      </w:r>
      <w:proofErr w:type="spellEnd"/>
      <w:r>
        <w:rPr>
          <w:rFonts w:hint="eastAsia"/>
          <w:lang w:eastAsia="zh-TW"/>
        </w:rPr>
        <w:t xml:space="preserve"> </w:t>
      </w:r>
      <m:oMath>
        <m:r>
          <m:rPr>
            <m:sty m:val="p"/>
          </m:rPr>
          <w:rPr>
            <w:rFonts w:ascii="Cambria Math" w:hAnsi="Cambria Math"/>
            <w:lang w:eastAsia="zh-TW"/>
          </w:rPr>
          <m:t>&lt;</m:t>
        </m:r>
      </m:oMath>
      <w:r>
        <w:rPr>
          <w:rFonts w:hint="eastAsia"/>
          <w:lang w:eastAsia="zh-TW"/>
        </w:rPr>
        <w:t xml:space="preserve"> 5</w:t>
      </w:r>
    </w:p>
    <w:p w14:paraId="6FD6D016" w14:textId="77777777" w:rsidR="00561E4F" w:rsidRDefault="00561E4F" w:rsidP="00561E4F">
      <w:pPr>
        <w:pStyle w:val="a1"/>
        <w:ind w:leftChars="177" w:left="425"/>
        <w:rPr>
          <w:rFonts w:hAnsi="微軟正黑體"/>
          <w:lang w:eastAsia="zh-TW"/>
        </w:rPr>
      </w:pPr>
      <w:r>
        <w:rPr>
          <w:rFonts w:hAnsi="微軟正黑體" w:hint="eastAsia"/>
          <w:lang w:eastAsia="zh-TW"/>
        </w:rPr>
        <w:t>AND</w:t>
      </w:r>
    </w:p>
    <w:p w14:paraId="1EF9D5E7" w14:textId="77777777" w:rsidR="00561E4F" w:rsidRDefault="00561E4F" w:rsidP="00561E4F">
      <w:pPr>
        <w:pStyle w:val="a1"/>
        <w:ind w:leftChars="177" w:left="425"/>
        <w:rPr>
          <w:bCs w:val="0"/>
        </w:rPr>
      </w:pPr>
      <w:r>
        <w:rPr>
          <w:rFonts w:hint="eastAsia"/>
          <w:lang w:eastAsia="zh-TW"/>
        </w:rPr>
        <w:t xml:space="preserve">|C1RBias_new| </w:t>
      </w:r>
      <m:oMath>
        <m:r>
          <m:rPr>
            <m:sty m:val="p"/>
          </m:rPr>
          <w:rPr>
            <w:rFonts w:ascii="Cambria Math" w:hAnsi="Cambria Math"/>
            <w:lang w:eastAsia="zh-TW"/>
          </w:rPr>
          <m:t>&lt;</m:t>
        </m:r>
      </m:oMath>
      <w:r>
        <w:rPr>
          <w:rFonts w:hint="eastAsia"/>
          <w:lang w:eastAsia="zh-TW"/>
        </w:rPr>
        <w:t xml:space="preserve"> 1</w:t>
      </w:r>
      <w:r>
        <w:rPr>
          <w:rFonts w:hint="eastAsia"/>
          <w:bCs w:val="0"/>
        </w:rPr>
        <w:t xml:space="preserve"> </w:t>
      </w:r>
      <w:r>
        <w:rPr>
          <w:bCs w:val="0"/>
        </w:rPr>
        <w:t xml:space="preserve">  </w:t>
      </w:r>
    </w:p>
    <w:p w14:paraId="718FC6C6" w14:textId="77777777" w:rsidR="00561E4F" w:rsidRDefault="00561E4F" w:rsidP="00561E4F">
      <w:pPr>
        <w:pStyle w:val="a1"/>
        <w:numPr>
          <w:ilvl w:val="0"/>
          <w:numId w:val="18"/>
        </w:numPr>
        <w:ind w:hanging="414"/>
        <w:rPr>
          <w:lang w:eastAsia="zh-TW"/>
        </w:rPr>
      </w:pPr>
      <w:proofErr w:type="spellStart"/>
      <w:r w:rsidRPr="007F63D8">
        <w:rPr>
          <w:rFonts w:hint="eastAsia"/>
        </w:rPr>
        <w:t>Second_Condiction_flg</w:t>
      </w:r>
      <w:proofErr w:type="spellEnd"/>
      <w:r>
        <w:rPr>
          <w:rFonts w:hint="eastAsia"/>
          <w:lang w:eastAsia="zh-TW"/>
        </w:rPr>
        <w:t xml:space="preserve"> == </w:t>
      </w:r>
      <w:r>
        <w:rPr>
          <w:rFonts w:hint="eastAsia"/>
          <w:bCs w:val="0"/>
        </w:rPr>
        <w:t>TRUE</w:t>
      </w:r>
    </w:p>
    <w:p w14:paraId="33C97B30" w14:textId="77777777" w:rsidR="00561E4F" w:rsidRPr="00B45EFE" w:rsidRDefault="00561E4F" w:rsidP="00561E4F">
      <w:pPr>
        <w:pStyle w:val="a1"/>
        <w:rPr>
          <w:lang w:eastAsia="zh-TW"/>
        </w:rPr>
      </w:pPr>
    </w:p>
    <w:p w14:paraId="5387B195" w14:textId="77777777" w:rsidR="00561E4F" w:rsidRPr="00D55D18" w:rsidRDefault="00561E4F" w:rsidP="00561E4F">
      <w:pPr>
        <w:pStyle w:val="a1"/>
        <w:numPr>
          <w:ilvl w:val="0"/>
          <w:numId w:val="17"/>
        </w:numPr>
        <w:rPr>
          <w:lang w:eastAsia="zh-TW"/>
        </w:rPr>
      </w:pPr>
      <w:r>
        <w:rPr>
          <w:rFonts w:ascii="標楷體" w:hAnsi="標楷體" w:hint="eastAsia"/>
          <w:lang w:eastAsia="zh-TW"/>
        </w:rPr>
        <w:t>新的右車道斜率偏差量</w:t>
      </w:r>
    </w:p>
    <w:p w14:paraId="17B49678" w14:textId="77777777" w:rsidR="00561E4F" w:rsidRDefault="00561E4F" w:rsidP="00561E4F">
      <w:pPr>
        <w:pStyle w:val="a1"/>
        <w:ind w:left="360"/>
        <w:rPr>
          <w:rFonts w:ascii="標楷體" w:hAnsi="標楷體"/>
          <w:lang w:eastAsia="zh-TW"/>
        </w:rPr>
      </w:pPr>
      <w:r>
        <w:rPr>
          <w:rFonts w:ascii="標楷體" w:hAnsi="標楷體" w:hint="eastAsia"/>
          <w:lang w:eastAsia="zh-TW"/>
        </w:rPr>
        <w:t>當第一條件式成立時，利用</w:t>
      </w:r>
      <m:oMath>
        <m:r>
          <m:rPr>
            <m:sty m:val="p"/>
          </m:rPr>
          <w:rPr>
            <w:rFonts w:ascii="Cambria Math" w:hAnsi="Cambria Math" w:hint="eastAsia"/>
            <w:lang w:eastAsia="zh-TW"/>
          </w:rPr>
          <m:t>C1R</m:t>
        </m:r>
      </m:oMath>
      <w:r>
        <w:rPr>
          <w:rFonts w:ascii="標楷體" w:hAnsi="標楷體" w:hint="eastAsia"/>
          <w:lang w:eastAsia="zh-TW"/>
        </w:rPr>
        <w:t>乘上一個取樣時間內的移動距離之數值除以當前累積的移動距離，再將其減去</w:t>
      </w:r>
      <m:oMath>
        <m:r>
          <m:rPr>
            <m:sty m:val="p"/>
          </m:rPr>
          <w:rPr>
            <w:rFonts w:ascii="Cambria Math" w:hAnsi="Cambria Math" w:hint="eastAsia"/>
            <w:lang w:eastAsia="zh-TW"/>
          </w:rPr>
          <m:t>C0R</m:t>
        </m:r>
      </m:oMath>
      <w:r>
        <w:rPr>
          <w:rFonts w:ascii="標楷體" w:hAnsi="標楷體" w:hint="eastAsia"/>
          <w:lang w:eastAsia="zh-TW"/>
        </w:rPr>
        <w:t>的變化量除以當前累積的移動距離之數值，以獲得新的右車道斜率偏差量。</w:t>
      </w:r>
    </w:p>
    <w:p w14:paraId="05FD3E4F" w14:textId="77777777" w:rsidR="00561E4F" w:rsidRPr="0087590A" w:rsidRDefault="00561E4F" w:rsidP="00561E4F">
      <w:pPr>
        <w:pStyle w:val="a1"/>
        <w:ind w:left="360"/>
        <w:rPr>
          <w:lang w:eastAsia="zh-TW"/>
        </w:rPr>
      </w:pPr>
    </w:p>
    <w:p w14:paraId="5F4BFF77" w14:textId="17A7D2BF" w:rsidR="00561E4F" w:rsidRDefault="00182ED4" w:rsidP="00561E4F">
      <w:pPr>
        <w:pStyle w:val="a1"/>
        <w:keepNext/>
        <w:ind w:left="360"/>
      </w:pPr>
      <w:r w:rsidRPr="00182ED4">
        <w:drawing>
          <wp:inline distT="0" distB="0" distL="0" distR="0" wp14:anchorId="1C4CB12C" wp14:editId="5461471F">
            <wp:extent cx="6120765" cy="873125"/>
            <wp:effectExtent l="0" t="0" r="0" b="317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765" cy="873125"/>
                    </a:xfrm>
                    <a:prstGeom prst="rect">
                      <a:avLst/>
                    </a:prstGeom>
                  </pic:spPr>
                </pic:pic>
              </a:graphicData>
            </a:graphic>
          </wp:inline>
        </w:drawing>
      </w:r>
    </w:p>
    <w:p w14:paraId="01945CDD" w14:textId="401048D4" w:rsidR="00561E4F" w:rsidRDefault="00561E4F" w:rsidP="00561E4F">
      <w:pPr>
        <w:pStyle w:val="af3"/>
        <w:rPr>
          <w:lang w:eastAsia="zh-TW"/>
        </w:rPr>
      </w:pPr>
      <w:r>
        <w:t xml:space="preserve">Figure </w:t>
      </w:r>
      <w:r w:rsidR="00EE6FA4">
        <w:fldChar w:fldCharType="begin"/>
      </w:r>
      <w:r w:rsidR="00EE6FA4">
        <w:instrText xml:space="preserve"> STYLEREF 1 \s </w:instrText>
      </w:r>
      <w:r w:rsidR="00EE6FA4">
        <w:fldChar w:fldCharType="separate"/>
      </w:r>
      <w:r w:rsidR="00EE6FA4">
        <w:rPr>
          <w:noProof/>
        </w:rPr>
        <w:t>3</w:t>
      </w:r>
      <w:r w:rsidR="00EE6FA4">
        <w:fldChar w:fldCharType="end"/>
      </w:r>
      <w:r w:rsidR="00EE6FA4">
        <w:noBreakHyphen/>
      </w:r>
      <w:r w:rsidR="00EE6FA4">
        <w:fldChar w:fldCharType="begin"/>
      </w:r>
      <w:r w:rsidR="00EE6FA4">
        <w:instrText xml:space="preserve"> SEQ Figure \* ARABIC \s 1 </w:instrText>
      </w:r>
      <w:r w:rsidR="00EE6FA4">
        <w:fldChar w:fldCharType="separate"/>
      </w:r>
      <w:r w:rsidR="00EE6FA4">
        <w:rPr>
          <w:noProof/>
        </w:rPr>
        <w:t>32</w:t>
      </w:r>
      <w:r w:rsidR="00EE6FA4">
        <w:fldChar w:fldCharType="end"/>
      </w:r>
      <w:r>
        <w:rPr>
          <w:rFonts w:hint="eastAsia"/>
          <w:lang w:eastAsia="zh-TW"/>
        </w:rPr>
        <w:t xml:space="preserve"> </w:t>
      </w:r>
      <w:r w:rsidRPr="00F87FC8">
        <w:rPr>
          <w:rFonts w:hint="eastAsia"/>
          <w:lang w:eastAsia="zh-TW"/>
        </w:rPr>
        <w:t>新的</w:t>
      </w:r>
      <w:r>
        <w:rPr>
          <w:rFonts w:hint="eastAsia"/>
          <w:lang w:eastAsia="zh-TW"/>
        </w:rPr>
        <w:t>右</w:t>
      </w:r>
      <w:r w:rsidRPr="00F87FC8">
        <w:rPr>
          <w:rFonts w:hint="eastAsia"/>
          <w:lang w:eastAsia="zh-TW"/>
        </w:rPr>
        <w:t>車道斜率偏差量架構圖</w:t>
      </w:r>
    </w:p>
    <w:p w14:paraId="33BB3B97" w14:textId="77777777" w:rsidR="00561E4F" w:rsidRPr="00337F4E" w:rsidRDefault="00561E4F" w:rsidP="00561E4F">
      <w:pPr>
        <w:pStyle w:val="a1"/>
        <w:rPr>
          <w:lang w:eastAsia="zh-TW"/>
        </w:rPr>
      </w:pPr>
    </w:p>
    <w:p w14:paraId="30E9D744" w14:textId="77777777" w:rsidR="00561E4F" w:rsidRDefault="00561E4F" w:rsidP="00561E4F">
      <w:pPr>
        <w:pStyle w:val="a1"/>
        <w:ind w:leftChars="177" w:left="425"/>
        <w:rPr>
          <w:bCs w:val="0"/>
          <w:lang w:eastAsia="zh-TW"/>
        </w:rPr>
      </w:pPr>
      <w:r>
        <w:rPr>
          <w:rFonts w:ascii="標楷體" w:hAnsi="標楷體" w:hint="eastAsia"/>
          <w:lang w:eastAsia="zh-TW"/>
        </w:rPr>
        <w:t>新的右車道斜率偏差量</w:t>
      </w:r>
      <w:r>
        <w:rPr>
          <w:rFonts w:hint="eastAsia"/>
          <w:bCs w:val="0"/>
          <w:lang w:eastAsia="zh-TW"/>
        </w:rPr>
        <w:t>算法如下：</w:t>
      </w:r>
    </w:p>
    <w:p w14:paraId="15F40EA8" w14:textId="77777777" w:rsidR="00561E4F" w:rsidRDefault="00561E4F" w:rsidP="00561E4F">
      <w:pPr>
        <w:pStyle w:val="a1"/>
        <w:rPr>
          <w:lang w:eastAsia="zh-TW"/>
        </w:rPr>
      </w:pPr>
      <m:oMathPara>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Bias_new</m:t>
          </m:r>
          <m:r>
            <w:rPr>
              <w:rFonts w:ascii="Cambria Math" w:hAnsi="Cambria Math"/>
              <w:lang w:eastAsia="zh-TW"/>
            </w:rPr>
            <m:t>=</m:t>
          </m:r>
          <m:f>
            <m:fPr>
              <m:ctrlPr>
                <w:ins w:id="44" w:author="榮輝 江" w:date="2023-02-08T22:48:00Z">
                  <w:rPr>
                    <w:rFonts w:ascii="Cambria Math" w:hAnsi="Cambria Math"/>
                  </w:rPr>
                </w:ins>
              </m:ctrlPr>
            </m:fPr>
            <m:num>
              <m:r>
                <m:rPr>
                  <m:sty m:val="p"/>
                </m:rPr>
                <w:rPr>
                  <w:rFonts w:ascii="Cambria Math" w:hAnsi="Cambria Math"/>
                  <w:lang w:eastAsia="zh-TW"/>
                </w:rPr>
                <m:t>VLIC_HLC1R_rad*dx-C0_diff</m:t>
              </m:r>
            </m:num>
            <m:den>
              <m:r>
                <w:rPr>
                  <w:rFonts w:ascii="Cambria Math" w:hAnsi="Cambria Math"/>
                  <w:lang w:eastAsia="zh-TW"/>
                </w:rPr>
                <m:t>dxL</m:t>
              </m:r>
            </m:den>
          </m:f>
        </m:oMath>
      </m:oMathPara>
    </w:p>
    <w:p w14:paraId="4EE2EEAD" w14:textId="77777777" w:rsidR="00561E4F" w:rsidRDefault="00561E4F" w:rsidP="00561E4F">
      <w:pPr>
        <w:pStyle w:val="a1"/>
        <w:ind w:firstLine="360"/>
        <w:rPr>
          <w:rFonts w:ascii="標楷體" w:hAnsi="標楷體"/>
          <w:lang w:eastAsia="zh-TW"/>
        </w:rPr>
      </w:pPr>
      <w:r>
        <w:rPr>
          <w:rFonts w:ascii="標楷體" w:hAnsi="標楷體" w:hint="eastAsia"/>
          <w:lang w:eastAsia="zh-TW"/>
        </w:rPr>
        <w:t>當第一條件式不成立時，新的右車道斜率偏差量則維持上一時刻的數值。</w:t>
      </w:r>
    </w:p>
    <w:p w14:paraId="72EB4869" w14:textId="77777777" w:rsidR="00561E4F" w:rsidRPr="00890904" w:rsidRDefault="00561E4F" w:rsidP="00561E4F">
      <w:pPr>
        <w:pStyle w:val="a1"/>
        <w:ind w:firstLine="360"/>
        <w:rPr>
          <w:lang w:eastAsia="zh-TW"/>
        </w:rPr>
      </w:pPr>
    </w:p>
    <w:p w14:paraId="4745D955" w14:textId="77777777" w:rsidR="00561E4F" w:rsidRDefault="00561E4F" w:rsidP="00561E4F">
      <w:pPr>
        <w:pStyle w:val="a1"/>
        <w:numPr>
          <w:ilvl w:val="0"/>
          <w:numId w:val="17"/>
        </w:numPr>
        <w:rPr>
          <w:lang w:eastAsia="zh-TW"/>
        </w:rPr>
      </w:pPr>
      <w:r w:rsidRPr="00C37926">
        <w:rPr>
          <w:rFonts w:ascii="標楷體" w:hAnsi="標楷體" w:hint="eastAsia"/>
          <w:lang w:eastAsia="zh-TW"/>
        </w:rPr>
        <w:t>更新後的</w:t>
      </w:r>
      <w:r>
        <w:rPr>
          <w:rFonts w:ascii="標楷體" w:hAnsi="標楷體" w:hint="eastAsia"/>
          <w:lang w:eastAsia="zh-TW"/>
        </w:rPr>
        <w:t>右</w:t>
      </w:r>
      <w:r w:rsidRPr="00C37926">
        <w:rPr>
          <w:rFonts w:ascii="標楷體" w:hAnsi="標楷體" w:hint="eastAsia"/>
          <w:lang w:eastAsia="zh-TW"/>
        </w:rPr>
        <w:t>車道線</w:t>
      </w:r>
      <w:r>
        <w:rPr>
          <w:rFonts w:ascii="標楷體" w:hAnsi="標楷體" w:hint="eastAsia"/>
          <w:lang w:eastAsia="zh-TW"/>
        </w:rPr>
        <w:t>斜率偏差量</w:t>
      </w:r>
    </w:p>
    <w:p w14:paraId="5DAF6F03" w14:textId="77777777" w:rsidR="00561E4F" w:rsidRDefault="00561E4F" w:rsidP="00561E4F">
      <w:pPr>
        <w:pStyle w:val="a1"/>
        <w:ind w:left="360"/>
        <w:rPr>
          <w:rFonts w:ascii="標楷體" w:hAnsi="標楷體"/>
          <w:lang w:eastAsia="zh-TW"/>
        </w:rPr>
      </w:pPr>
      <w:r>
        <w:rPr>
          <w:rFonts w:ascii="標楷體" w:hAnsi="標楷體" w:hint="eastAsia"/>
          <w:lang w:eastAsia="zh-TW"/>
        </w:rPr>
        <w:t>當符合第一條件式與第二條件式時，則將新的車道線偏差量結合遺忘因子計算後輸出。</w:t>
      </w:r>
    </w:p>
    <w:p w14:paraId="2E42BDD4" w14:textId="77777777" w:rsidR="00561E4F" w:rsidRPr="00C96B74" w:rsidRDefault="00561E4F" w:rsidP="00561E4F">
      <w:pPr>
        <w:pStyle w:val="a1"/>
        <w:rPr>
          <w:lang w:eastAsia="zh-TW"/>
        </w:rPr>
      </w:pPr>
    </w:p>
    <w:p w14:paraId="51792B88" w14:textId="77777777" w:rsidR="00561E4F" w:rsidRDefault="00561E4F" w:rsidP="00561E4F">
      <w:pPr>
        <w:pStyle w:val="a1"/>
        <w:keepNext/>
        <w:jc w:val="center"/>
      </w:pPr>
      <w:r w:rsidRPr="004D3AF5">
        <w:rPr>
          <w:lang w:eastAsia="zh-TW"/>
        </w:rPr>
        <w:lastRenderedPageBreak/>
        <w:t xml:space="preserve"> </w:t>
      </w:r>
      <w:r>
        <w:rPr>
          <w:noProof/>
        </w:rPr>
        <w:drawing>
          <wp:inline distT="0" distB="0" distL="0" distR="0" wp14:anchorId="3728E403" wp14:editId="36C00F9F">
            <wp:extent cx="1923415" cy="2708910"/>
            <wp:effectExtent l="0" t="0" r="635"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23415" cy="2708910"/>
                    </a:xfrm>
                    <a:prstGeom prst="rect">
                      <a:avLst/>
                    </a:prstGeom>
                    <a:noFill/>
                    <a:ln>
                      <a:noFill/>
                    </a:ln>
                  </pic:spPr>
                </pic:pic>
              </a:graphicData>
            </a:graphic>
          </wp:inline>
        </w:drawing>
      </w:r>
    </w:p>
    <w:p w14:paraId="3087DF1E" w14:textId="31DD586A" w:rsidR="00561E4F" w:rsidRDefault="00561E4F" w:rsidP="00561E4F">
      <w:pPr>
        <w:pStyle w:val="af3"/>
        <w:rPr>
          <w:lang w:eastAsia="zh-TW"/>
        </w:rPr>
      </w:pPr>
      <w:r>
        <w:t xml:space="preserve">Figure </w:t>
      </w:r>
      <w:r w:rsidR="00EE6FA4">
        <w:fldChar w:fldCharType="begin"/>
      </w:r>
      <w:r w:rsidR="00EE6FA4">
        <w:instrText xml:space="preserve"> STYLEREF 1 \s </w:instrText>
      </w:r>
      <w:r w:rsidR="00EE6FA4">
        <w:fldChar w:fldCharType="separate"/>
      </w:r>
      <w:r w:rsidR="00EE6FA4">
        <w:rPr>
          <w:noProof/>
        </w:rPr>
        <w:t>3</w:t>
      </w:r>
      <w:r w:rsidR="00EE6FA4">
        <w:fldChar w:fldCharType="end"/>
      </w:r>
      <w:r w:rsidR="00EE6FA4">
        <w:noBreakHyphen/>
      </w:r>
      <w:r w:rsidR="00EE6FA4">
        <w:fldChar w:fldCharType="begin"/>
      </w:r>
      <w:r w:rsidR="00EE6FA4">
        <w:instrText xml:space="preserve"> SEQ Figure \* ARABIC \s 1 </w:instrText>
      </w:r>
      <w:r w:rsidR="00EE6FA4">
        <w:fldChar w:fldCharType="separate"/>
      </w:r>
      <w:r w:rsidR="00EE6FA4">
        <w:rPr>
          <w:noProof/>
        </w:rPr>
        <w:t>33</w:t>
      </w:r>
      <w:r w:rsidR="00EE6FA4">
        <w:fldChar w:fldCharType="end"/>
      </w:r>
      <w:r>
        <w:rPr>
          <w:rFonts w:hint="eastAsia"/>
          <w:lang w:eastAsia="zh-TW"/>
        </w:rPr>
        <w:t xml:space="preserve"> 右</w:t>
      </w:r>
      <w:r w:rsidRPr="009777B7">
        <w:rPr>
          <w:rFonts w:hint="eastAsia"/>
          <w:lang w:eastAsia="zh-TW"/>
        </w:rPr>
        <w:t>車道線偏差量</w:t>
      </w:r>
      <w:r w:rsidRPr="00FA59C9">
        <w:rPr>
          <w:rFonts w:hint="eastAsia"/>
          <w:lang w:eastAsia="zh-TW"/>
        </w:rPr>
        <w:t>流程圖</w:t>
      </w:r>
    </w:p>
    <w:p w14:paraId="67874C26" w14:textId="77777777" w:rsidR="00561E4F" w:rsidRDefault="00561E4F" w:rsidP="00561E4F">
      <w:pPr>
        <w:pStyle w:val="a1"/>
        <w:rPr>
          <w:lang w:eastAsia="zh-TW"/>
        </w:rPr>
      </w:pPr>
    </w:p>
    <w:p w14:paraId="4C814E3B" w14:textId="77777777" w:rsidR="00561E4F" w:rsidRDefault="00561E4F" w:rsidP="00561E4F">
      <w:pPr>
        <w:pStyle w:val="a1"/>
        <w:ind w:leftChars="177" w:left="425"/>
        <w:rPr>
          <w:bCs w:val="0"/>
          <w:lang w:eastAsia="zh-TW"/>
        </w:rPr>
      </w:pPr>
      <w:r w:rsidRPr="00C37926">
        <w:rPr>
          <w:rFonts w:ascii="標楷體" w:hAnsi="標楷體" w:hint="eastAsia"/>
          <w:lang w:eastAsia="zh-TW"/>
        </w:rPr>
        <w:t>更新後的</w:t>
      </w:r>
      <w:r>
        <w:rPr>
          <w:rFonts w:ascii="標楷體" w:hAnsi="標楷體" w:hint="eastAsia"/>
          <w:lang w:eastAsia="zh-TW"/>
        </w:rPr>
        <w:t>右</w:t>
      </w:r>
      <w:r w:rsidRPr="00C37926">
        <w:rPr>
          <w:rFonts w:ascii="標楷體" w:hAnsi="標楷體" w:hint="eastAsia"/>
          <w:lang w:eastAsia="zh-TW"/>
        </w:rPr>
        <w:t>車道線</w:t>
      </w:r>
      <w:r>
        <w:rPr>
          <w:rFonts w:ascii="標楷體" w:hAnsi="標楷體" w:hint="eastAsia"/>
          <w:lang w:eastAsia="zh-TW"/>
        </w:rPr>
        <w:t>偏差量</w:t>
      </w:r>
      <w:r>
        <w:rPr>
          <w:rFonts w:hint="eastAsia"/>
          <w:bCs w:val="0"/>
          <w:lang w:eastAsia="zh-TW"/>
        </w:rPr>
        <w:t>算法如下：</w:t>
      </w:r>
    </w:p>
    <w:p w14:paraId="17A31403" w14:textId="77777777" w:rsidR="00561E4F" w:rsidRDefault="00561E4F" w:rsidP="00561E4F">
      <w:pPr>
        <w:pStyle w:val="a1"/>
        <w:ind w:leftChars="177" w:left="425"/>
        <w:rPr>
          <w:rFonts w:ascii="標楷體" w:hAnsi="標楷體"/>
          <w:lang w:eastAsia="zh-TW"/>
        </w:rPr>
      </w:pPr>
      <w:r>
        <w:rPr>
          <w:rFonts w:ascii="標楷體" w:hAnsi="標楷體" w:hint="eastAsia"/>
          <w:lang w:eastAsia="zh-TW"/>
        </w:rPr>
        <w:t>當</w:t>
      </w:r>
      <w:proofErr w:type="spellStart"/>
      <w:r>
        <w:rPr>
          <w:rFonts w:hint="eastAsia"/>
          <w:lang w:eastAsia="zh-TW"/>
        </w:rPr>
        <w:t>First_Condiction_flg</w:t>
      </w:r>
      <w:proofErr w:type="spellEnd"/>
      <w:r>
        <w:rPr>
          <w:rFonts w:hint="eastAsia"/>
          <w:lang w:eastAsia="zh-TW"/>
        </w:rPr>
        <w:t xml:space="preserve">=TRUE AND </w:t>
      </w:r>
      <w:proofErr w:type="spellStart"/>
      <w:r>
        <w:rPr>
          <w:rFonts w:hint="eastAsia"/>
          <w:lang w:eastAsia="zh-TW"/>
        </w:rPr>
        <w:t>Second_Condiction_flg</w:t>
      </w:r>
      <w:proofErr w:type="spellEnd"/>
      <w:r>
        <w:rPr>
          <w:rFonts w:hint="eastAsia"/>
          <w:lang w:eastAsia="zh-TW"/>
        </w:rPr>
        <w:t>=TRUE</w:t>
      </w:r>
      <w:r>
        <w:rPr>
          <w:rFonts w:ascii="標楷體" w:hAnsi="標楷體" w:hint="eastAsia"/>
          <w:lang w:eastAsia="zh-TW"/>
        </w:rPr>
        <w:t>時，透過下列方程式進行迭代運算。</w:t>
      </w:r>
    </w:p>
    <w:p w14:paraId="6643841D" w14:textId="77777777" w:rsidR="00561E4F" w:rsidRDefault="00561E4F" w:rsidP="00561E4F">
      <w:pPr>
        <w:pStyle w:val="a1"/>
        <w:spacing w:beforeLines="50" w:before="120"/>
        <w:ind w:leftChars="177" w:left="425"/>
        <w:rPr>
          <w:lang w:eastAsia="zh-TW"/>
        </w:rPr>
      </w:pPr>
      <m:oMathPara>
        <m:oMathParaPr>
          <m:jc m:val="center"/>
        </m:oMathParaPr>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_Bias_new_store= C1</m:t>
          </m:r>
          <m:r>
            <m:rPr>
              <m:sty m:val="p"/>
            </m:rPr>
            <w:rPr>
              <w:rFonts w:ascii="Cambria Math" w:hAnsi="Cambria Math" w:hint="eastAsia"/>
              <w:lang w:eastAsia="zh-TW"/>
            </w:rPr>
            <m:t>R</m:t>
          </m:r>
          <m:r>
            <m:rPr>
              <m:sty m:val="p"/>
            </m:rPr>
            <w:rPr>
              <w:rFonts w:ascii="Cambria Math" w:hAnsi="Cambria Math"/>
              <w:lang w:eastAsia="zh-TW"/>
            </w:rPr>
            <m:t>_Bias_new_store+</m:t>
          </m:r>
          <m:f>
            <m:fPr>
              <m:ctrlPr>
                <w:ins w:id="45" w:author="榮輝 江" w:date="2023-02-08T22:48:00Z">
                  <w:rPr>
                    <w:rFonts w:ascii="Cambria Math" w:hAnsi="Cambria Math"/>
                  </w:rPr>
                </w:ins>
              </m:ctrlPr>
            </m:fPr>
            <m:num>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 xml:space="preserve">Bias_new </m:t>
              </m:r>
              <m:r>
                <m:rPr>
                  <m:sty m:val="p"/>
                </m:rPr>
                <w:rPr>
                  <w:rFonts w:ascii="Cambria Math" w:eastAsia="MS Gothic" w:hAnsi="Cambria Math" w:cs="MS Gothic" w:hint="eastAsia"/>
                  <w:lang w:eastAsia="zh-TW"/>
                </w:rPr>
                <m:t>-</m:t>
              </m:r>
              <m:r>
                <m:rPr>
                  <m:sty m:val="p"/>
                </m:rPr>
                <w:rPr>
                  <w:rFonts w:ascii="Cambria Math" w:hAnsi="Cambria Math"/>
                  <w:lang w:eastAsia="zh-TW"/>
                </w:rPr>
                <m:t xml:space="preserve"> C1</m:t>
              </m:r>
              <m:r>
                <m:rPr>
                  <m:sty m:val="p"/>
                </m:rPr>
                <w:rPr>
                  <w:rFonts w:ascii="Cambria Math" w:hAnsi="Cambria Math" w:hint="eastAsia"/>
                  <w:lang w:eastAsia="zh-TW"/>
                </w:rPr>
                <m:t>R</m:t>
              </m:r>
              <m:r>
                <m:rPr>
                  <m:sty m:val="p"/>
                </m:rPr>
                <w:rPr>
                  <w:rFonts w:ascii="Cambria Math" w:hAnsi="Cambria Math"/>
                  <w:lang w:eastAsia="zh-TW"/>
                </w:rPr>
                <m:t>Bias_new_store)</m:t>
              </m:r>
            </m:num>
            <m:den>
              <m:r>
                <m:rPr>
                  <m:sty m:val="p"/>
                </m:rPr>
                <w:rPr>
                  <w:rFonts w:ascii="Cambria Math" w:hAnsi="Cambria Math"/>
                  <w:lang w:eastAsia="zh-TW"/>
                </w:rPr>
                <m:t>(Forget_Factor+P)</m:t>
              </m:r>
            </m:den>
          </m:f>
          <m:r>
            <m:rPr>
              <m:sty m:val="p"/>
            </m:rPr>
            <w:rPr>
              <w:rFonts w:ascii="Cambria Math" w:hAnsi="Cambria Math"/>
              <w:lang w:eastAsia="zh-TW"/>
            </w:rPr>
            <m:t xml:space="preserve"> </m:t>
          </m:r>
        </m:oMath>
      </m:oMathPara>
    </w:p>
    <w:p w14:paraId="4730423F" w14:textId="77777777" w:rsidR="00561E4F" w:rsidRDefault="00561E4F" w:rsidP="00561E4F">
      <w:pPr>
        <w:pStyle w:val="a1"/>
        <w:spacing w:beforeLines="50" w:before="120"/>
        <w:ind w:leftChars="177" w:left="425"/>
        <w:rPr>
          <w:lang w:eastAsia="zh-TW"/>
        </w:rPr>
      </w:pPr>
      <m:oMathPara>
        <m:oMathParaPr>
          <m:jc m:val="center"/>
        </m:oMathParaPr>
        <m:oMath>
          <m:r>
            <m:rPr>
              <m:sty m:val="p"/>
            </m:rPr>
            <w:rPr>
              <w:rFonts w:ascii="Cambria Math" w:hAnsi="Cambria Math"/>
              <w:lang w:eastAsia="zh-TW"/>
            </w:rPr>
            <m:t>P=</m:t>
          </m:r>
          <m:f>
            <m:fPr>
              <m:ctrlPr>
                <w:ins w:id="46" w:author="榮輝 江" w:date="2023-02-08T22:48:00Z">
                  <w:rPr>
                    <w:rFonts w:ascii="Cambria Math" w:hAnsi="Cambria Math"/>
                  </w:rPr>
                </w:ins>
              </m:ctrlPr>
            </m:fPr>
            <m:num>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P</m:t>
              </m:r>
              <m:r>
                <m:rPr>
                  <m:sty m:val="p"/>
                </m:rPr>
                <w:rPr>
                  <w:rFonts w:ascii="Cambria Math" w:eastAsia="MS Gothic" w:hAnsi="Cambria Math" w:cs="MS Gothic" w:hint="eastAsia"/>
                  <w:lang w:eastAsia="zh-TW"/>
                </w:rPr>
                <m:t>*</m:t>
              </m:r>
              <m:r>
                <m:rPr>
                  <m:sty m:val="p"/>
                </m:rPr>
                <w:rPr>
                  <w:rFonts w:ascii="Cambria Math" w:hAnsi="Cambria Math"/>
                  <w:lang w:eastAsia="zh-TW"/>
                </w:rPr>
                <m:t>P</m:t>
              </m:r>
            </m:num>
            <m:den>
              <m:d>
                <m:dPr>
                  <m:ctrlPr>
                    <w:ins w:id="47" w:author="榮輝 江" w:date="2023-02-08T22:48:00Z">
                      <w:rPr>
                        <w:rFonts w:ascii="Cambria Math" w:hAnsi="Cambria Math"/>
                      </w:rPr>
                    </w:ins>
                  </m:ctrlPr>
                </m:dPr>
                <m:e>
                  <m:r>
                    <m:rPr>
                      <m:sty m:val="p"/>
                    </m:rPr>
                    <w:rPr>
                      <w:rFonts w:ascii="Cambria Math" w:hAnsi="Cambria Math"/>
                      <w:lang w:eastAsia="zh-TW"/>
                    </w:rPr>
                    <m:t>Forget_Factor+P</m:t>
                  </m:r>
                </m:e>
              </m:d>
              <m:r>
                <m:rPr>
                  <m:sty m:val="p"/>
                </m:rPr>
                <w:rPr>
                  <w:rFonts w:ascii="Cambria Math" w:eastAsia="MS Gothic" w:hAnsi="Cambria Math" w:cs="MS Gothic" w:hint="eastAsia"/>
                  <w:lang w:eastAsia="zh-TW"/>
                </w:rPr>
                <m:t>*</m:t>
              </m:r>
              <m:r>
                <m:rPr>
                  <m:sty m:val="p"/>
                </m:rPr>
                <w:rPr>
                  <w:rFonts w:ascii="Cambria Math" w:hAnsi="Cambria Math"/>
                  <w:lang w:eastAsia="zh-TW"/>
                </w:rPr>
                <m:t>Forget_Factor</m:t>
              </m:r>
            </m:den>
          </m:f>
        </m:oMath>
      </m:oMathPara>
    </w:p>
    <w:p w14:paraId="216A5271" w14:textId="77777777" w:rsidR="00561E4F" w:rsidRDefault="00561E4F" w:rsidP="00561E4F">
      <w:pPr>
        <w:pStyle w:val="a1"/>
        <w:spacing w:beforeLines="50" w:before="120"/>
        <w:ind w:leftChars="177" w:left="425"/>
        <w:rPr>
          <w:lang w:eastAsia="zh-TW"/>
        </w:rPr>
      </w:pPr>
      <m:oMathPara>
        <m:oMath>
          <m:sSub>
            <m:sSubPr>
              <m:ctrlPr>
                <w:ins w:id="48" w:author="榮輝 江" w:date="2023-02-08T22:48:00Z">
                  <w:rPr>
                    <w:rFonts w:ascii="Cambria Math" w:hAnsi="Cambria Math"/>
                  </w:rPr>
                </w:ins>
              </m:ctrlPr>
            </m:sSubPr>
            <m:e>
              <m:r>
                <m:rPr>
                  <m:sty m:val="p"/>
                </m:rPr>
                <w:rPr>
                  <w:rFonts w:ascii="Cambria Math" w:hAnsi="Cambria Math"/>
                  <w:lang w:eastAsia="zh-TW"/>
                </w:rPr>
                <m:t>P</m:t>
              </m:r>
            </m:e>
            <m:sub>
              <m:r>
                <m:rPr>
                  <m:sty m:val="p"/>
                </m:rPr>
                <w:rPr>
                  <w:rFonts w:ascii="Cambria Math" w:hAnsi="Cambria Math"/>
                  <w:lang w:eastAsia="zh-TW"/>
                </w:rPr>
                <m:t>L</m:t>
              </m:r>
            </m:sub>
          </m:sSub>
          <m:r>
            <m:rPr>
              <m:sty m:val="p"/>
            </m:rPr>
            <w:rPr>
              <w:rFonts w:ascii="Cambria Math" w:hAnsi="Cambria Math"/>
              <w:lang w:eastAsia="zh-TW"/>
            </w:rPr>
            <m:t>=P</m:t>
          </m:r>
        </m:oMath>
      </m:oMathPara>
    </w:p>
    <w:p w14:paraId="06E96D94" w14:textId="77777777" w:rsidR="00561E4F" w:rsidRDefault="00561E4F" w:rsidP="00561E4F">
      <w:pPr>
        <w:pStyle w:val="a1"/>
        <w:spacing w:beforeLines="50" w:before="120" w:afterLines="50" w:after="120"/>
        <w:ind w:leftChars="177" w:left="425"/>
        <w:rPr>
          <w:lang w:eastAsia="zh-TW"/>
        </w:rPr>
      </w:pPr>
      <m:oMathPara>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 C1</m:t>
          </m:r>
          <m:r>
            <m:rPr>
              <m:sty m:val="p"/>
            </m:rPr>
            <w:rPr>
              <w:rFonts w:ascii="Cambria Math" w:hAnsi="Cambria Math" w:hint="eastAsia"/>
              <w:lang w:eastAsia="zh-TW"/>
            </w:rPr>
            <m:t>R</m:t>
          </m:r>
          <m:r>
            <m:rPr>
              <m:sty m:val="p"/>
            </m:rPr>
            <w:rPr>
              <w:rFonts w:ascii="Cambria Math" w:hAnsi="Cambria Math"/>
              <w:lang w:eastAsia="zh-TW"/>
            </w:rPr>
            <m:t>_Bias_new_store</m:t>
          </m:r>
        </m:oMath>
      </m:oMathPara>
    </w:p>
    <w:p w14:paraId="441D86E8" w14:textId="77777777" w:rsidR="00561E4F" w:rsidRDefault="00561E4F" w:rsidP="00561E4F">
      <w:pPr>
        <w:pStyle w:val="a1"/>
        <w:ind w:leftChars="177" w:left="425"/>
        <w:rPr>
          <w:lang w:eastAsia="zh-TW"/>
        </w:rPr>
      </w:pPr>
      <w:r>
        <w:rPr>
          <w:rFonts w:hint="eastAsia"/>
          <w:lang w:eastAsia="zh-TW"/>
        </w:rPr>
        <w:t>其中</w:t>
      </w:r>
      <m:oMath>
        <m:r>
          <m:rPr>
            <m:sty m:val="p"/>
          </m:rPr>
          <w:rPr>
            <w:rFonts w:ascii="Cambria Math" w:hAnsi="Cambria Math"/>
            <w:lang w:eastAsia="zh-TW"/>
          </w:rPr>
          <m:t>P</m:t>
        </m:r>
        <m:r>
          <m:rPr>
            <m:sty m:val="p"/>
          </m:rPr>
          <w:rPr>
            <w:rFonts w:ascii="Cambria Math" w:hAnsi="Cambria Math"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_Bias_new_store</m:t>
        </m:r>
        <m:r>
          <m:rPr>
            <m:sty m:val="p"/>
          </m:rPr>
          <w:rPr>
            <w:rFonts w:ascii="Cambria Math" w:hAnsi="Cambria Math" w:hint="eastAsia"/>
            <w:lang w:eastAsia="zh-TW"/>
          </w:rPr>
          <m:t>、</m:t>
        </m:r>
        <m:r>
          <m:rPr>
            <m:sty m:val="p"/>
          </m:rPr>
          <w:rPr>
            <w:rFonts w:ascii="Cambria Math" w:hAnsi="Cambria Math"/>
            <w:lang w:eastAsia="zh-TW"/>
          </w:rPr>
          <m:t>P_</m:t>
        </m:r>
        <m:r>
          <m:rPr>
            <m:sty m:val="p"/>
          </m:rPr>
          <w:rPr>
            <w:rFonts w:ascii="Cambria Math" w:hAnsi="Cambria Math" w:hint="eastAsia"/>
            <w:lang w:eastAsia="zh-TW"/>
          </w:rPr>
          <m:t>R</m:t>
        </m:r>
        <m:r>
          <m:rPr>
            <m:sty m:val="p"/>
          </m:rPr>
          <w:rPr>
            <w:rFonts w:ascii="Cambria Math" w:hAnsi="Cambria Math" w:hint="eastAsia"/>
            <w:lang w:eastAsia="zh-TW"/>
          </w:rPr>
          <m:t>、</m:t>
        </m:r>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_Bias</m:t>
        </m:r>
      </m:oMath>
      <w:r>
        <w:rPr>
          <w:rFonts w:hint="eastAsia"/>
          <w:lang w:eastAsia="zh-TW"/>
        </w:rPr>
        <w:t>的初始值分別為1、</w:t>
      </w:r>
      <m:oMath>
        <m:r>
          <m:rPr>
            <m:sty m:val="p"/>
          </m:rPr>
          <w:rPr>
            <w:rFonts w:ascii="Cambria Math" w:hAnsi="Cambria Math"/>
            <w:lang w:eastAsia="zh-TW"/>
          </w:rPr>
          <m:t>C1Bias_new</m:t>
        </m:r>
      </m:oMath>
      <w:r>
        <w:rPr>
          <w:rFonts w:hint="eastAsia"/>
          <w:lang w:eastAsia="zh-TW"/>
        </w:rPr>
        <w:t>、1、</w:t>
      </w:r>
      <m:oMath>
        <m:r>
          <m:rPr>
            <m:sty m:val="p"/>
          </m:rPr>
          <w:rPr>
            <w:rFonts w:ascii="Cambria Math" w:hAnsi="Cambria Math"/>
            <w:lang w:eastAsia="zh-TW"/>
          </w:rPr>
          <m:t>C1</m:t>
        </m:r>
        <m:r>
          <m:rPr>
            <m:sty m:val="p"/>
          </m:rPr>
          <w:rPr>
            <w:rFonts w:ascii="Cambria Math" w:hAnsi="Cambria Math" w:hint="eastAsia"/>
            <w:lang w:eastAsia="zh-TW"/>
          </w:rPr>
          <m:t>R</m:t>
        </m:r>
        <m:r>
          <m:rPr>
            <m:sty m:val="p"/>
          </m:rPr>
          <w:rPr>
            <w:rFonts w:ascii="Cambria Math" w:hAnsi="Cambria Math"/>
            <w:lang w:eastAsia="zh-TW"/>
          </w:rPr>
          <m:t>Bias_new</m:t>
        </m:r>
      </m:oMath>
      <w:r>
        <w:rPr>
          <w:rFonts w:hint="eastAsia"/>
          <w:lang w:eastAsia="zh-TW"/>
        </w:rPr>
        <w:t>。</w:t>
      </w:r>
    </w:p>
    <w:p w14:paraId="3BCD3857" w14:textId="77777777" w:rsidR="00561E4F" w:rsidRPr="00135C05" w:rsidRDefault="00561E4F" w:rsidP="00561E4F">
      <w:pPr>
        <w:pStyle w:val="a1"/>
        <w:rPr>
          <w:lang w:eastAsia="zh-TW"/>
        </w:rPr>
      </w:pPr>
    </w:p>
    <w:p w14:paraId="4AF73513" w14:textId="77777777" w:rsidR="00561E4F" w:rsidRDefault="00561E4F" w:rsidP="00561E4F">
      <w:pPr>
        <w:pStyle w:val="a1"/>
        <w:numPr>
          <w:ilvl w:val="0"/>
          <w:numId w:val="17"/>
        </w:numPr>
        <w:rPr>
          <w:lang w:eastAsia="zh-TW"/>
        </w:rPr>
      </w:pPr>
      <w:r>
        <w:rPr>
          <w:rFonts w:ascii="標楷體" w:hAnsi="標楷體" w:hint="eastAsia"/>
          <w:lang w:eastAsia="zh-TW"/>
        </w:rPr>
        <w:t>右</w:t>
      </w:r>
      <w:r w:rsidRPr="00C37926">
        <w:rPr>
          <w:rFonts w:ascii="標楷體" w:hAnsi="標楷體" w:hint="eastAsia"/>
          <w:lang w:eastAsia="zh-TW"/>
        </w:rPr>
        <w:t>車道</w:t>
      </w:r>
      <w:r>
        <w:rPr>
          <w:rFonts w:ascii="標楷體" w:hAnsi="標楷體" w:hint="eastAsia"/>
          <w:lang w:eastAsia="zh-TW"/>
        </w:rPr>
        <w:t>斜率</w:t>
      </w:r>
    </w:p>
    <w:p w14:paraId="08BC0115" w14:textId="77777777" w:rsidR="00561E4F" w:rsidRDefault="00561E4F" w:rsidP="00561E4F">
      <w:pPr>
        <w:pStyle w:val="a1"/>
        <w:ind w:left="360"/>
        <w:rPr>
          <w:rFonts w:ascii="標楷體" w:hAnsi="標楷體"/>
          <w:lang w:eastAsia="zh-TW"/>
        </w:rPr>
      </w:pPr>
      <w:r>
        <w:rPr>
          <w:rFonts w:ascii="標楷體" w:hAnsi="標楷體" w:hint="eastAsia"/>
          <w:lang w:eastAsia="zh-TW"/>
        </w:rPr>
        <w:t>分別將右車道斜率偏差量加上相機輸入之右車道斜率，作為更新後的右車道斜率。</w:t>
      </w:r>
    </w:p>
    <w:p w14:paraId="2F823AAD" w14:textId="77777777" w:rsidR="00561E4F" w:rsidRDefault="00561E4F" w:rsidP="00561E4F">
      <w:pPr>
        <w:pStyle w:val="a1"/>
        <w:ind w:left="360"/>
        <w:rPr>
          <w:lang w:eastAsia="zh-TW"/>
        </w:rPr>
      </w:pPr>
    </w:p>
    <w:p w14:paraId="3211D398" w14:textId="5F849379" w:rsidR="00561E4F" w:rsidRDefault="00491C0B" w:rsidP="00491C0B">
      <w:pPr>
        <w:pStyle w:val="a1"/>
        <w:keepNext/>
        <w:jc w:val="center"/>
      </w:pPr>
      <w:r w:rsidRPr="00491C0B">
        <w:drawing>
          <wp:inline distT="0" distB="0" distL="0" distR="0" wp14:anchorId="7C1A82B6" wp14:editId="006946B1">
            <wp:extent cx="4585392" cy="605106"/>
            <wp:effectExtent l="0" t="0" r="0" b="508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01071" cy="607175"/>
                    </a:xfrm>
                    <a:prstGeom prst="rect">
                      <a:avLst/>
                    </a:prstGeom>
                  </pic:spPr>
                </pic:pic>
              </a:graphicData>
            </a:graphic>
          </wp:inline>
        </w:drawing>
      </w:r>
    </w:p>
    <w:p w14:paraId="70EF3267" w14:textId="41C831CF" w:rsidR="00561E4F" w:rsidRDefault="00561E4F" w:rsidP="00561E4F">
      <w:pPr>
        <w:pStyle w:val="af3"/>
        <w:rPr>
          <w:lang w:eastAsia="zh-TW"/>
        </w:rPr>
      </w:pPr>
      <w:r>
        <w:t xml:space="preserve">Figure </w:t>
      </w:r>
      <w:r w:rsidR="00EE6FA4">
        <w:fldChar w:fldCharType="begin"/>
      </w:r>
      <w:r w:rsidR="00EE6FA4">
        <w:instrText xml:space="preserve"> STYLEREF 1 \s </w:instrText>
      </w:r>
      <w:r w:rsidR="00EE6FA4">
        <w:fldChar w:fldCharType="separate"/>
      </w:r>
      <w:r w:rsidR="00EE6FA4">
        <w:rPr>
          <w:noProof/>
        </w:rPr>
        <w:t>3</w:t>
      </w:r>
      <w:r w:rsidR="00EE6FA4">
        <w:fldChar w:fldCharType="end"/>
      </w:r>
      <w:r w:rsidR="00EE6FA4">
        <w:noBreakHyphen/>
      </w:r>
      <w:r w:rsidR="00EE6FA4">
        <w:fldChar w:fldCharType="begin"/>
      </w:r>
      <w:r w:rsidR="00EE6FA4">
        <w:instrText xml:space="preserve"> SEQ Figure \* ARABIC \s 1 </w:instrText>
      </w:r>
      <w:r w:rsidR="00EE6FA4">
        <w:fldChar w:fldCharType="separate"/>
      </w:r>
      <w:r w:rsidR="00EE6FA4">
        <w:rPr>
          <w:noProof/>
        </w:rPr>
        <w:t>34</w:t>
      </w:r>
      <w:r w:rsidR="00EE6FA4">
        <w:fldChar w:fldCharType="end"/>
      </w:r>
      <w:r>
        <w:rPr>
          <w:rFonts w:hint="eastAsia"/>
          <w:lang w:eastAsia="zh-TW"/>
        </w:rPr>
        <w:t xml:space="preserve"> </w:t>
      </w:r>
      <w:r>
        <w:rPr>
          <w:rFonts w:ascii="標楷體" w:hAnsi="標楷體" w:hint="eastAsia"/>
          <w:lang w:eastAsia="zh-TW"/>
        </w:rPr>
        <w:t>右車道斜率</w:t>
      </w:r>
    </w:p>
    <w:p w14:paraId="236D7E80" w14:textId="77777777" w:rsidR="00561E4F" w:rsidRDefault="00561E4F" w:rsidP="00561E4F">
      <w:pPr>
        <w:pStyle w:val="a1"/>
        <w:ind w:leftChars="177" w:left="425"/>
        <w:rPr>
          <w:lang w:eastAsia="zh-TW"/>
        </w:rPr>
      </w:pPr>
      <m:oMath>
        <m:r>
          <m:rPr>
            <m:sty m:val="p"/>
          </m:rPr>
          <w:rPr>
            <w:rFonts w:ascii="Cambria Math" w:hAnsi="Cambria Math"/>
          </w:rPr>
          <m:t>VLIC_HLC1R_rad</m:t>
        </m:r>
      </m:oMath>
      <w:r w:rsidRPr="00C34986">
        <w:rPr>
          <w:rFonts w:hint="eastAsia"/>
          <w:bCs w:val="0"/>
          <w:lang w:eastAsia="zh-TW"/>
        </w:rPr>
        <w:t>算法如下：</w:t>
      </w:r>
    </w:p>
    <w:p w14:paraId="3A9AA953" w14:textId="450AEEBD" w:rsidR="00561E4F" w:rsidRDefault="00561E4F" w:rsidP="00561E4F">
      <w:pPr>
        <w:pStyle w:val="a1"/>
        <w:ind w:leftChars="177" w:left="425"/>
        <w:rPr>
          <w:lang w:eastAsia="zh-TW"/>
        </w:rPr>
      </w:pPr>
      <m:oMathPara>
        <m:oMath>
          <m:r>
            <m:rPr>
              <m:sty m:val="p"/>
            </m:rPr>
            <w:rPr>
              <w:rFonts w:ascii="Cambria Math" w:hAnsi="Cambria Math"/>
            </w:rPr>
            <m:t>VLIC_HLC1R</m:t>
          </m:r>
          <m:r>
            <m:rPr>
              <m:sty m:val="p"/>
            </m:rPr>
            <w:rPr>
              <w:rFonts w:ascii="Cambria Math" w:hAnsi="Cambria Math"/>
            </w:rPr>
            <m:t>Update</m:t>
          </m:r>
          <m:r>
            <m:rPr>
              <m:sty m:val="p"/>
            </m:rPr>
            <w:rPr>
              <w:rFonts w:ascii="Cambria Math" w:hAnsi="Cambria Math"/>
            </w:rPr>
            <m:t>_rad</m:t>
          </m:r>
          <m:r>
            <m:rPr>
              <m:sty m:val="p"/>
            </m:rPr>
            <w:rPr>
              <w:rFonts w:ascii="Cambria Math" w:hAnsi="Cambria Math" w:hint="eastAsia"/>
              <w:lang w:eastAsia="zh-TW"/>
            </w:rPr>
            <m:t>=</m:t>
          </m:r>
          <m:r>
            <m:rPr>
              <m:sty m:val="p"/>
            </m:rPr>
            <w:rPr>
              <w:rFonts w:ascii="Cambria Math" w:hAnsi="Cambria Math"/>
            </w:rPr>
            <m:t>VLIC_HLC1R_rad</m:t>
          </m:r>
          <m:r>
            <m:rPr>
              <m:sty m:val="p"/>
            </m:rPr>
            <w:rPr>
              <w:rFonts w:ascii="Cambria Math" w:hAnsi="Cambria Math" w:hint="eastAsia"/>
              <w:lang w:eastAsia="zh-TW"/>
            </w:rPr>
            <m:t>+</m:t>
          </m:r>
          <m:r>
            <m:rPr>
              <m:sty m:val="p"/>
            </m:rPr>
            <w:rPr>
              <w:rFonts w:ascii="Cambria Math" w:hAnsi="Cambria Math"/>
            </w:rPr>
            <m:t>C1</m:t>
          </m:r>
          <m:r>
            <m:rPr>
              <m:sty m:val="p"/>
            </m:rPr>
            <w:rPr>
              <w:rFonts w:ascii="Cambria Math" w:hAnsi="Cambria Math" w:hint="eastAsia"/>
              <w:lang w:eastAsia="zh-TW"/>
            </w:rPr>
            <m:t>RBi</m:t>
          </m:r>
          <m:r>
            <m:rPr>
              <m:sty m:val="p"/>
            </m:rPr>
            <w:rPr>
              <w:rFonts w:ascii="Cambria Math" w:hAnsi="Cambria Math"/>
              <w:lang w:eastAsia="zh-TW"/>
            </w:rPr>
            <m:t>as</m:t>
          </m:r>
        </m:oMath>
      </m:oMathPara>
    </w:p>
    <w:p w14:paraId="395E0173" w14:textId="77777777" w:rsidR="00D36BA2" w:rsidRPr="00D36BA2" w:rsidRDefault="00D36BA2" w:rsidP="00AE190B">
      <w:pPr>
        <w:pStyle w:val="a1"/>
        <w:rPr>
          <w:rFonts w:hint="eastAsia"/>
          <w:lang w:eastAsia="zh-TW"/>
        </w:rPr>
      </w:pPr>
    </w:p>
    <w:p w14:paraId="06DEB0CE" w14:textId="3EBFA8E9" w:rsidR="00AE190B" w:rsidRDefault="00AE190B" w:rsidP="00AE190B">
      <w:pPr>
        <w:pStyle w:val="20"/>
      </w:pPr>
      <w:bookmarkStart w:id="49" w:name="_Toc114602538"/>
      <w:r w:rsidRPr="00EA4D61">
        <w:lastRenderedPageBreak/>
        <w:t>LIC</w:t>
      </w:r>
      <w:r>
        <w:t>_SRDS_0</w:t>
      </w:r>
      <w:r>
        <w:rPr>
          <w:rFonts w:hint="eastAsia"/>
        </w:rPr>
        <w:t>2</w:t>
      </w:r>
      <w:r>
        <w:tab/>
      </w:r>
      <w:r>
        <w:rPr>
          <w:rFonts w:hint="eastAsia"/>
        </w:rPr>
        <w:t>跨越車道線時間解析</w:t>
      </w:r>
      <w:bookmarkEnd w:id="49"/>
    </w:p>
    <w:p w14:paraId="28318E14" w14:textId="77777777" w:rsidR="00AE190B" w:rsidRDefault="00AE190B" w:rsidP="00AE190B">
      <w:pPr>
        <w:pStyle w:val="a1"/>
        <w:rPr>
          <w:lang w:eastAsia="zh-TW"/>
        </w:rPr>
      </w:pPr>
      <w:r>
        <w:rPr>
          <w:rFonts w:hint="eastAsia"/>
          <w:lang w:eastAsia="zh-TW"/>
        </w:rPr>
        <w:t>需要依據相機距離車道線的距離以及</w:t>
      </w:r>
      <w:r w:rsidRPr="00C72B14">
        <w:rPr>
          <w:rFonts w:hint="eastAsia"/>
          <w:lang w:eastAsia="zh-TW"/>
        </w:rPr>
        <w:t>車身側向速度</w:t>
      </w:r>
      <w:r>
        <w:rPr>
          <w:rFonts w:hint="eastAsia"/>
          <w:lang w:eastAsia="zh-TW"/>
        </w:rPr>
        <w:t>計算跨越車道線時間。</w:t>
      </w:r>
    </w:p>
    <w:p w14:paraId="1024546F" w14:textId="77777777" w:rsidR="00AE190B" w:rsidRPr="00175F3C" w:rsidRDefault="00AE190B" w:rsidP="00AE190B">
      <w:pPr>
        <w:pStyle w:val="a1"/>
        <w:rPr>
          <w:lang w:eastAsia="zh-TW"/>
        </w:rPr>
      </w:pPr>
    </w:p>
    <w:p w14:paraId="7E245454" w14:textId="450BBB94" w:rsidR="00645386" w:rsidRPr="00645386" w:rsidRDefault="00645386" w:rsidP="00645386">
      <w:pPr>
        <w:rPr>
          <w:lang w:eastAsia="zh-TW"/>
        </w:rPr>
      </w:pPr>
      <w:r>
        <w:rPr>
          <w:rFonts w:hint="eastAsia"/>
          <w:lang w:eastAsia="zh-TW"/>
        </w:rPr>
        <w:t>此子功能之訊號</w:t>
      </w:r>
      <w:r>
        <w:rPr>
          <w:lang w:eastAsia="zh-TW"/>
        </w:rPr>
        <w:t>I/O</w:t>
      </w:r>
      <w:r>
        <w:rPr>
          <w:rFonts w:hint="eastAsia"/>
          <w:lang w:eastAsia="zh-TW"/>
        </w:rPr>
        <w:t>如下所示：</w:t>
      </w:r>
    </w:p>
    <w:p w14:paraId="37FB6161" w14:textId="77777777" w:rsidR="00AE190B" w:rsidRDefault="00AE190B" w:rsidP="00AE190B">
      <w:pPr>
        <w:pStyle w:val="a1"/>
        <w:jc w:val="left"/>
        <w:rPr>
          <w:lang w:eastAsia="zh-TW"/>
        </w:rPr>
      </w:pPr>
      <w:r w:rsidRPr="0089025B">
        <w:rPr>
          <w:rFonts w:hint="eastAsia"/>
          <w:b/>
          <w:bCs w:val="0"/>
          <w:lang w:eastAsia="zh-TW"/>
        </w:rPr>
        <w:t>輸入訊號</w:t>
      </w:r>
      <w:r>
        <w:rPr>
          <w:rFonts w:hint="eastAsia"/>
          <w:lang w:eastAsia="zh-TW"/>
        </w:rPr>
        <w:t>：</w:t>
      </w:r>
    </w:p>
    <w:p w14:paraId="41D39A4F" w14:textId="4B476353" w:rsidR="00AE190B" w:rsidRDefault="00AE190B" w:rsidP="00AE190B">
      <w:pPr>
        <w:pStyle w:val="a1"/>
        <w:numPr>
          <w:ilvl w:val="0"/>
          <w:numId w:val="18"/>
        </w:numPr>
        <w:jc w:val="left"/>
        <w:rPr>
          <w:lang w:eastAsia="zh-TW"/>
        </w:rPr>
      </w:pPr>
      <w:proofErr w:type="spellStart"/>
      <w:r>
        <w:rPr>
          <w:lang w:eastAsia="zh-TW"/>
        </w:rPr>
        <w:t>V</w:t>
      </w:r>
      <w:r w:rsidR="006B63F3">
        <w:rPr>
          <w:lang w:eastAsia="zh-TW"/>
        </w:rPr>
        <w:t>INP</w:t>
      </w:r>
      <w:r w:rsidRPr="00737E41">
        <w:rPr>
          <w:lang w:eastAsia="zh-TW"/>
        </w:rPr>
        <w:t>_</w:t>
      </w:r>
      <w:r>
        <w:rPr>
          <w:lang w:eastAsia="zh-TW"/>
        </w:rPr>
        <w:t>VehSpd</w:t>
      </w:r>
      <w:r w:rsidRPr="00737E41">
        <w:rPr>
          <w:lang w:eastAsia="zh-TW"/>
        </w:rPr>
        <w:t>_</w:t>
      </w:r>
      <w:r>
        <w:rPr>
          <w:lang w:eastAsia="zh-TW"/>
        </w:rPr>
        <w:t>kph</w:t>
      </w:r>
      <w:proofErr w:type="spellEnd"/>
    </w:p>
    <w:p w14:paraId="52ABB7B9" w14:textId="72345A48" w:rsidR="00AE190B" w:rsidRPr="00A6327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_LnC0L_m</w:t>
      </w:r>
    </w:p>
    <w:p w14:paraId="20B41E62" w14:textId="6DB89BAC" w:rsidR="00AE190B" w:rsidRPr="00A6327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_LnC0R_m</w:t>
      </w:r>
    </w:p>
    <w:p w14:paraId="38FE57D7" w14:textId="0D6B4655" w:rsidR="00AE190B" w:rsidRPr="00A6327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_LnC1L_rad</w:t>
      </w:r>
    </w:p>
    <w:p w14:paraId="107C9C77" w14:textId="2E844A61" w:rsidR="00AE190B" w:rsidRDefault="00AE190B" w:rsidP="00AE190B">
      <w:pPr>
        <w:pStyle w:val="a1"/>
        <w:numPr>
          <w:ilvl w:val="0"/>
          <w:numId w:val="18"/>
        </w:numPr>
        <w:jc w:val="left"/>
        <w:rPr>
          <w:lang w:eastAsia="zh-TW"/>
        </w:rPr>
      </w:pPr>
      <w:r>
        <w:t>V</w:t>
      </w:r>
      <w:r w:rsidR="006B63F3">
        <w:t>LIC</w:t>
      </w:r>
      <w:r>
        <w:t>_LnC1R_rad</w:t>
      </w:r>
    </w:p>
    <w:p w14:paraId="178B2E0A" w14:textId="77777777" w:rsidR="00AE190B" w:rsidRDefault="00AE190B" w:rsidP="00AE190B">
      <w:pPr>
        <w:pStyle w:val="a1"/>
        <w:jc w:val="left"/>
        <w:rPr>
          <w:lang w:eastAsia="zh-TW"/>
        </w:rPr>
      </w:pPr>
      <w:r w:rsidRPr="0089025B">
        <w:rPr>
          <w:rFonts w:hint="eastAsia"/>
          <w:b/>
          <w:bCs w:val="0"/>
          <w:lang w:eastAsia="zh-TW"/>
        </w:rPr>
        <w:t>輸出訊號</w:t>
      </w:r>
      <w:r>
        <w:rPr>
          <w:rFonts w:hint="eastAsia"/>
          <w:lang w:eastAsia="zh-TW"/>
        </w:rPr>
        <w:t>：</w:t>
      </w:r>
    </w:p>
    <w:p w14:paraId="517200EF" w14:textId="0F25462A" w:rsidR="00AE190B" w:rsidRPr="00A63279" w:rsidRDefault="00AE190B" w:rsidP="00AE190B">
      <w:pPr>
        <w:pStyle w:val="Web"/>
        <w:numPr>
          <w:ilvl w:val="0"/>
          <w:numId w:val="18"/>
        </w:numPr>
        <w:spacing w:before="0" w:beforeAutospacing="0" w:after="0" w:afterAutospacing="0"/>
        <w:rPr>
          <w:rFonts w:ascii="微軟正黑體" w:eastAsia="微軟正黑體" w:hAnsi="Times New Roman" w:cs="Arial"/>
          <w:bCs/>
          <w:szCs w:val="32"/>
          <w:lang w:val="en-GB"/>
        </w:rPr>
      </w:pPr>
      <w:r w:rsidRPr="00A63279">
        <w:rPr>
          <w:rFonts w:ascii="微軟正黑體" w:eastAsia="微軟正黑體" w:hAnsi="Times New Roman" w:cs="Arial"/>
          <w:bCs/>
          <w:szCs w:val="32"/>
          <w:lang w:val="en-GB"/>
        </w:rPr>
        <w:t>V</w:t>
      </w:r>
      <w:r w:rsidR="006B63F3">
        <w:rPr>
          <w:rFonts w:ascii="微軟正黑體" w:eastAsia="微軟正黑體" w:hAnsi="Times New Roman" w:cs="Arial"/>
          <w:bCs/>
          <w:szCs w:val="32"/>
          <w:lang w:val="en-GB"/>
        </w:rPr>
        <w:t>LIC</w:t>
      </w:r>
      <w:r w:rsidRPr="00A63279">
        <w:rPr>
          <w:rFonts w:ascii="微軟正黑體" w:eastAsia="微軟正黑體" w:hAnsi="Times New Roman" w:cs="Arial"/>
          <w:bCs/>
          <w:szCs w:val="32"/>
          <w:lang w:val="en-GB"/>
        </w:rPr>
        <w:t>_TLCL_s</w:t>
      </w:r>
    </w:p>
    <w:p w14:paraId="1D9ABFB8" w14:textId="65A3FABE" w:rsidR="00AE190B" w:rsidRDefault="00AE190B" w:rsidP="00AE190B">
      <w:pPr>
        <w:pStyle w:val="a1"/>
        <w:numPr>
          <w:ilvl w:val="0"/>
          <w:numId w:val="19"/>
        </w:numPr>
        <w:jc w:val="left"/>
        <w:rPr>
          <w:lang w:eastAsia="zh-TW"/>
        </w:rPr>
      </w:pPr>
      <w:r>
        <w:t>V</w:t>
      </w:r>
      <w:r w:rsidR="006B63F3">
        <w:t>LIC</w:t>
      </w:r>
      <w:r>
        <w:t>_TLCR_s</w:t>
      </w:r>
    </w:p>
    <w:p w14:paraId="54B9C917" w14:textId="77777777" w:rsidR="00AE190B" w:rsidRPr="0004481D" w:rsidRDefault="00AE190B" w:rsidP="00AE190B">
      <w:pPr>
        <w:pStyle w:val="a1"/>
        <w:rPr>
          <w:lang w:eastAsia="zh-TW"/>
        </w:rPr>
      </w:pPr>
    </w:p>
    <w:p w14:paraId="766449A0" w14:textId="77777777" w:rsidR="00AE190B" w:rsidRDefault="00AE190B" w:rsidP="00AE190B">
      <w:pPr>
        <w:pStyle w:val="a1"/>
        <w:numPr>
          <w:ilvl w:val="0"/>
          <w:numId w:val="16"/>
        </w:numPr>
        <w:rPr>
          <w:lang w:eastAsia="zh-TW"/>
        </w:rPr>
      </w:pPr>
      <w:r>
        <w:rPr>
          <w:rFonts w:hint="eastAsia"/>
          <w:lang w:eastAsia="zh-TW"/>
        </w:rPr>
        <w:t>跨越左車道線時間</w:t>
      </w:r>
    </w:p>
    <w:p w14:paraId="006969E7" w14:textId="02515A0F" w:rsidR="00AE190B" w:rsidRDefault="00AE190B" w:rsidP="00AE190B">
      <w:pPr>
        <w:pStyle w:val="a1"/>
        <w:ind w:left="360"/>
        <w:rPr>
          <w:lang w:eastAsia="zh-TW"/>
        </w:rPr>
      </w:pPr>
      <w:r>
        <w:rPr>
          <w:rFonts w:hint="eastAsia"/>
          <w:lang w:eastAsia="zh-TW"/>
        </w:rPr>
        <w:t>將左車道線</w:t>
      </w:r>
      <m:oMath>
        <m:r>
          <m:rPr>
            <m:sty m:val="p"/>
          </m:rPr>
          <w:rPr>
            <w:rFonts w:ascii="Cambria Math" w:hAnsi="Cambria Math" w:hint="eastAsia"/>
            <w:lang w:eastAsia="zh-TW"/>
          </w:rPr>
          <m:t>C0L</m:t>
        </m:r>
      </m:oMath>
      <w:r>
        <w:rPr>
          <w:rFonts w:hint="eastAsia"/>
          <w:lang w:eastAsia="zh-TW"/>
        </w:rPr>
        <w:t>資訊減去一半車寬</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sidRPr="00403DD2">
        <w:rPr>
          <w:szCs w:val="24"/>
          <w:lang w:eastAsia="zh-TW"/>
        </w:rPr>
        <w:t>(</w:t>
      </w:r>
      <w:r w:rsidRPr="00403DD2">
        <w:rPr>
          <w:rFonts w:hint="eastAsia"/>
          <w:szCs w:val="24"/>
          <w:lang w:eastAsia="zh-TW"/>
        </w:rPr>
        <w:t>1.8</w:t>
      </w:r>
      <w:r w:rsidRPr="00403DD2">
        <w:rPr>
          <w:szCs w:val="24"/>
          <w:lang w:eastAsia="zh-TW"/>
        </w:rPr>
        <w:t>)</w:t>
      </w:r>
      <w:r>
        <w:rPr>
          <w:rFonts w:hint="eastAsia"/>
          <w:lang w:eastAsia="zh-TW"/>
        </w:rPr>
        <w:t>再減去一門檻值</w:t>
      </w:r>
      <m:oMath>
        <m:r>
          <m:rPr>
            <m:sty m:val="p"/>
          </m:rPr>
          <w:rPr>
            <w:rFonts w:ascii="Cambria Math" w:hAnsi="Cambria Math"/>
            <w:lang w:eastAsia="zh-TW"/>
          </w:rPr>
          <m:t>KLIC_C0CrossingThr_m</m:t>
        </m:r>
        <m:r>
          <m:rPr>
            <m:sty m:val="p"/>
          </m:rPr>
          <w:rPr>
            <w:rFonts w:ascii="Cambria Math" w:hAnsi="Cambria Math" w:hint="eastAsia"/>
            <w:lang w:eastAsia="zh-TW"/>
          </w:rPr>
          <m:t xml:space="preserve"> </m:t>
        </m:r>
      </m:oMath>
      <w:r w:rsidRPr="00403DD2">
        <w:rPr>
          <w:lang w:eastAsia="zh-TW"/>
        </w:rPr>
        <w:t>(</w:t>
      </w:r>
      <w:r w:rsidRPr="00403DD2">
        <w:rPr>
          <w:rFonts w:hint="eastAsia"/>
          <w:lang w:eastAsia="zh-TW"/>
        </w:rPr>
        <w:t>0</w:t>
      </w:r>
      <w:r w:rsidRPr="00403DD2">
        <w:rPr>
          <w:lang w:eastAsia="zh-TW"/>
        </w:rPr>
        <w:t>)</w:t>
      </w:r>
      <w:r>
        <w:rPr>
          <w:rFonts w:hint="eastAsia"/>
          <w:lang w:eastAsia="zh-TW"/>
        </w:rPr>
        <w:t>作為</w:t>
      </w:r>
      <w:r w:rsidRPr="00C72B14">
        <w:rPr>
          <w:rFonts w:hint="eastAsia"/>
          <w:lang w:eastAsia="zh-TW"/>
        </w:rPr>
        <w:t>車</w:t>
      </w:r>
      <w:r>
        <w:rPr>
          <w:rFonts w:hint="eastAsia"/>
          <w:lang w:eastAsia="zh-TW"/>
        </w:rPr>
        <w:t>輛</w:t>
      </w:r>
      <w:r w:rsidRPr="00C72B14">
        <w:rPr>
          <w:rFonts w:hint="eastAsia"/>
          <w:lang w:eastAsia="zh-TW"/>
        </w:rPr>
        <w:t>最左距離車道線的距離</w:t>
      </w:r>
      <w:r>
        <w:rPr>
          <w:rFonts w:hint="eastAsia"/>
          <w:lang w:eastAsia="zh-TW"/>
        </w:rPr>
        <w:t>，再將其數值除以</w:t>
      </w:r>
      <w:r w:rsidRPr="00C72B14">
        <w:rPr>
          <w:rFonts w:hint="eastAsia"/>
          <w:lang w:eastAsia="zh-TW"/>
        </w:rPr>
        <w:t>車身側向速度</w:t>
      </w:r>
      <w:r>
        <w:rPr>
          <w:rFonts w:hint="eastAsia"/>
          <w:lang w:eastAsia="zh-TW"/>
        </w:rPr>
        <w:t>計算跨越左車道線時間。</w:t>
      </w:r>
    </w:p>
    <w:p w14:paraId="6710703F" w14:textId="2FEA1D9E" w:rsidR="00AE190B" w:rsidRPr="0015629E" w:rsidRDefault="00AE190B" w:rsidP="00AE190B">
      <w:pPr>
        <w:pStyle w:val="a1"/>
        <w:ind w:left="360"/>
        <w:rPr>
          <w:sz w:val="28"/>
          <w:lang w:eastAsia="zh-TW"/>
        </w:rPr>
      </w:pPr>
      <m:oMath>
        <m:r>
          <m:rPr>
            <m:sty m:val="p"/>
          </m:rPr>
          <w:rPr>
            <w:rFonts w:ascii="Cambria Math" w:hAnsi="Cambria Math"/>
            <w:szCs w:val="24"/>
          </w:rPr>
          <m:t>VLIC_TLCL_s</m:t>
        </m:r>
      </m:oMath>
      <w:r w:rsidRPr="00C34986">
        <w:rPr>
          <w:rFonts w:hint="eastAsia"/>
          <w:bCs w:val="0"/>
          <w:lang w:eastAsia="zh-TW"/>
        </w:rPr>
        <w:t>算法如下：</w:t>
      </w:r>
    </w:p>
    <w:p w14:paraId="60D4B303" w14:textId="68EF8976" w:rsidR="00E94073" w:rsidRPr="00E94073" w:rsidRDefault="00AE190B" w:rsidP="00AE190B">
      <w:pPr>
        <w:pStyle w:val="a1"/>
        <w:spacing w:beforeLines="50" w:before="120" w:afterLines="50" w:after="120"/>
        <w:rPr>
          <w:sz w:val="22"/>
          <w:szCs w:val="24"/>
          <w:lang w:eastAsia="zh-TW"/>
        </w:rPr>
      </w:pPr>
      <m:oMathPara>
        <m:oMath>
          <m:r>
            <m:rPr>
              <m:sty m:val="p"/>
            </m:rPr>
            <w:rPr>
              <w:rFonts w:ascii="Cambria Math" w:hAnsi="Cambria Math"/>
              <w:sz w:val="22"/>
              <w:szCs w:val="24"/>
            </w:rPr>
            <m:t>VLIC_TLCL_s</m:t>
          </m:r>
          <m:r>
            <w:rPr>
              <w:rFonts w:ascii="Cambria Math" w:hAnsi="Cambria Math"/>
              <w:sz w:val="22"/>
              <w:szCs w:val="24"/>
              <w:lang w:eastAsia="zh-TW"/>
            </w:rPr>
            <m:t>=</m:t>
          </m:r>
          <m:f>
            <m:fPr>
              <m:ctrlPr>
                <w:ins w:id="50" w:author="榮輝 江" w:date="2023-02-08T22:48:00Z">
                  <w:rPr>
                    <w:rFonts w:ascii="Cambria Math" w:hAnsi="Cambria Math"/>
                    <w:iCs/>
                    <w:sz w:val="22"/>
                    <w:szCs w:val="24"/>
                    <w:lang w:eastAsia="zh-TW"/>
                  </w:rPr>
                </w:ins>
              </m:ctrlPr>
            </m:fPr>
            <m:num>
              <m:r>
                <m:rPr>
                  <m:sty m:val="p"/>
                </m:rPr>
                <w:rPr>
                  <w:rFonts w:ascii="Cambria Math" w:hAnsi="Cambria Math"/>
                  <w:sz w:val="22"/>
                  <w:szCs w:val="24"/>
                  <w:lang w:eastAsia="zh-TW"/>
                </w:rPr>
                <m:t>VLIC_LnC0L_m-0.5*KAPP_VehicleWidth_m-KLIC_C0CrossingThr_m</m:t>
              </m:r>
            </m:num>
            <m:den>
              <m:r>
                <m:rPr>
                  <m:sty m:val="p"/>
                </m:rPr>
                <w:rPr>
                  <w:rFonts w:ascii="Cambria Math" w:hAnsi="Cambria Math"/>
                  <w:sz w:val="22"/>
                  <w:szCs w:val="24"/>
                  <w:lang w:eastAsia="zh-TW"/>
                </w:rPr>
                <m:t>1/3.6*</m:t>
              </m:r>
              <m:r>
                <m:rPr>
                  <m:sty m:val="p"/>
                </m:rPr>
                <w:rPr>
                  <w:rFonts w:ascii="Cambria Math" w:hAnsi="Cambria Math"/>
                  <w:sz w:val="22"/>
                  <w:szCs w:val="24"/>
                  <w:lang w:eastAsia="zh-TW"/>
                </w:rPr>
                <m:t>VINP_VehSpd_kph*VLIC_LnC1L_rad</m:t>
              </m:r>
            </m:den>
          </m:f>
        </m:oMath>
      </m:oMathPara>
    </w:p>
    <w:p w14:paraId="3D32BFC0" w14:textId="7AC90AFF" w:rsidR="00E94073" w:rsidRDefault="00E94073" w:rsidP="00E94073">
      <w:pPr>
        <w:pStyle w:val="a1"/>
        <w:tabs>
          <w:tab w:val="left" w:pos="284"/>
        </w:tabs>
        <w:spacing w:beforeLines="50" w:before="120" w:afterLines="50" w:after="120"/>
        <w:rPr>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Pr>
          <w:rFonts w:hint="eastAsia"/>
          <w:szCs w:val="24"/>
          <w:lang w:eastAsia="zh-TW"/>
        </w:rPr>
        <w:t xml:space="preserve">= </w:t>
      </w:r>
      <w:r w:rsidRPr="00403DD2">
        <w:rPr>
          <w:rFonts w:hint="eastAsia"/>
          <w:szCs w:val="24"/>
          <w:lang w:eastAsia="zh-TW"/>
        </w:rPr>
        <w:t>1.8</w:t>
      </w:r>
    </w:p>
    <w:p w14:paraId="0DB7C835" w14:textId="32CF7101" w:rsidR="00E94073" w:rsidRPr="0015629E" w:rsidRDefault="00E94073" w:rsidP="00E94073">
      <w:pPr>
        <w:pStyle w:val="a1"/>
        <w:tabs>
          <w:tab w:val="left" w:pos="284"/>
        </w:tabs>
        <w:spacing w:beforeLines="50" w:before="120" w:afterLines="50" w:after="120"/>
        <w:rPr>
          <w:sz w:val="22"/>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lang w:eastAsia="zh-TW"/>
          </w:rPr>
          <m:t>KLIC_C0CrossingThr_m</m:t>
        </m:r>
        <m:r>
          <m:rPr>
            <m:sty m:val="p"/>
          </m:rPr>
          <w:rPr>
            <w:rFonts w:ascii="Cambria Math" w:hAnsi="Cambria Math" w:hint="eastAsia"/>
            <w:lang w:eastAsia="zh-TW"/>
          </w:rPr>
          <m:t xml:space="preserve"> </m:t>
        </m:r>
      </m:oMath>
      <w:r w:rsidR="00687379">
        <w:rPr>
          <w:rFonts w:hint="eastAsia"/>
          <w:lang w:eastAsia="zh-TW"/>
        </w:rPr>
        <w:t xml:space="preserve">= </w:t>
      </w:r>
      <w:r w:rsidR="00687379" w:rsidRPr="00403DD2">
        <w:rPr>
          <w:rFonts w:hint="eastAsia"/>
          <w:lang w:eastAsia="zh-TW"/>
        </w:rPr>
        <w:t>0</w:t>
      </w:r>
    </w:p>
    <w:p w14:paraId="64F73686" w14:textId="77777777" w:rsidR="00AE190B" w:rsidRPr="00687379" w:rsidRDefault="00AE190B" w:rsidP="00AE190B">
      <w:pPr>
        <w:pStyle w:val="Web"/>
        <w:spacing w:before="0" w:beforeAutospacing="0" w:after="0" w:afterAutospacing="0"/>
        <w:rPr>
          <w:lang w:val="en-GB"/>
        </w:rPr>
      </w:pPr>
    </w:p>
    <w:p w14:paraId="7AF3AA30" w14:textId="376F984D" w:rsidR="00AE190B" w:rsidRDefault="00F82856" w:rsidP="00AE190B">
      <w:pPr>
        <w:pStyle w:val="a1"/>
        <w:keepNext/>
      </w:pPr>
      <w:r w:rsidRPr="00F82856">
        <w:drawing>
          <wp:inline distT="0" distB="0" distL="0" distR="0" wp14:anchorId="4F32864F" wp14:editId="1904C09C">
            <wp:extent cx="6120765" cy="120523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765" cy="1205230"/>
                    </a:xfrm>
                    <a:prstGeom prst="rect">
                      <a:avLst/>
                    </a:prstGeom>
                  </pic:spPr>
                </pic:pic>
              </a:graphicData>
            </a:graphic>
          </wp:inline>
        </w:drawing>
      </w:r>
    </w:p>
    <w:p w14:paraId="70D4E8C6" w14:textId="2CEE262E" w:rsidR="00AE190B" w:rsidRDefault="00AE190B" w:rsidP="00AE190B">
      <w:pPr>
        <w:pStyle w:val="af3"/>
        <w:rPr>
          <w:lang w:eastAsia="zh-TW"/>
        </w:rPr>
      </w:pPr>
      <w:r>
        <w:rPr>
          <w:lang w:eastAsia="zh-TW"/>
        </w:rPr>
        <w:t xml:space="preserve">Figure </w:t>
      </w:r>
      <w:r w:rsidR="00EE6FA4">
        <w:rPr>
          <w:lang w:eastAsia="zh-TW"/>
        </w:rPr>
        <w:fldChar w:fldCharType="begin"/>
      </w:r>
      <w:r w:rsidR="00EE6FA4">
        <w:rPr>
          <w:lang w:eastAsia="zh-TW"/>
        </w:rPr>
        <w:instrText xml:space="preserve"> STYLEREF 1 \s </w:instrText>
      </w:r>
      <w:r w:rsidR="00EE6FA4">
        <w:rPr>
          <w:lang w:eastAsia="zh-TW"/>
        </w:rPr>
        <w:fldChar w:fldCharType="separate"/>
      </w:r>
      <w:r w:rsidR="00EE6FA4">
        <w:rPr>
          <w:noProof/>
          <w:lang w:eastAsia="zh-TW"/>
        </w:rPr>
        <w:t>3</w:t>
      </w:r>
      <w:r w:rsidR="00EE6FA4">
        <w:rPr>
          <w:lang w:eastAsia="zh-TW"/>
        </w:rPr>
        <w:fldChar w:fldCharType="end"/>
      </w:r>
      <w:r w:rsidR="00EE6FA4">
        <w:rPr>
          <w:lang w:eastAsia="zh-TW"/>
        </w:rPr>
        <w:noBreakHyphen/>
      </w:r>
      <w:r w:rsidR="00EE6FA4">
        <w:rPr>
          <w:lang w:eastAsia="zh-TW"/>
        </w:rPr>
        <w:fldChar w:fldCharType="begin"/>
      </w:r>
      <w:r w:rsidR="00EE6FA4">
        <w:rPr>
          <w:lang w:eastAsia="zh-TW"/>
        </w:rPr>
        <w:instrText xml:space="preserve"> SEQ Figure \* ARABIC \s 1 </w:instrText>
      </w:r>
      <w:r w:rsidR="00EE6FA4">
        <w:rPr>
          <w:lang w:eastAsia="zh-TW"/>
        </w:rPr>
        <w:fldChar w:fldCharType="separate"/>
      </w:r>
      <w:r w:rsidR="00EE6FA4">
        <w:rPr>
          <w:noProof/>
          <w:lang w:eastAsia="zh-TW"/>
        </w:rPr>
        <w:t>35</w:t>
      </w:r>
      <w:r w:rsidR="00EE6FA4">
        <w:rPr>
          <w:lang w:eastAsia="zh-TW"/>
        </w:rPr>
        <w:fldChar w:fldCharType="end"/>
      </w:r>
      <w:r>
        <w:rPr>
          <w:rFonts w:hint="eastAsia"/>
          <w:lang w:eastAsia="zh-TW"/>
        </w:rPr>
        <w:t xml:space="preserve"> 跨越左車道線時間架構圖</w:t>
      </w:r>
    </w:p>
    <w:p w14:paraId="32F2DF27" w14:textId="77777777" w:rsidR="00AE190B" w:rsidRDefault="00AE190B" w:rsidP="00AE190B">
      <w:pPr>
        <w:pStyle w:val="a1"/>
        <w:numPr>
          <w:ilvl w:val="0"/>
          <w:numId w:val="16"/>
        </w:numPr>
        <w:rPr>
          <w:lang w:eastAsia="zh-TW"/>
        </w:rPr>
      </w:pPr>
      <w:r>
        <w:rPr>
          <w:rFonts w:hint="eastAsia"/>
          <w:lang w:eastAsia="zh-TW"/>
        </w:rPr>
        <w:t>跨越右車道線時間</w:t>
      </w:r>
    </w:p>
    <w:p w14:paraId="2A67B250" w14:textId="383F885F" w:rsidR="00AE190B" w:rsidRDefault="00AE190B" w:rsidP="00AE190B">
      <w:pPr>
        <w:pStyle w:val="a1"/>
        <w:ind w:left="360"/>
        <w:rPr>
          <w:lang w:eastAsia="zh-TW"/>
        </w:rPr>
      </w:pPr>
      <w:r>
        <w:rPr>
          <w:rFonts w:hint="eastAsia"/>
          <w:lang w:eastAsia="zh-TW"/>
        </w:rPr>
        <w:lastRenderedPageBreak/>
        <w:t>將右車道線</w:t>
      </w:r>
      <m:oMath>
        <m:r>
          <m:rPr>
            <m:sty m:val="p"/>
          </m:rPr>
          <w:rPr>
            <w:rFonts w:ascii="Cambria Math" w:hAnsi="Cambria Math" w:hint="eastAsia"/>
            <w:lang w:eastAsia="zh-TW"/>
          </w:rPr>
          <m:t>C0R</m:t>
        </m:r>
      </m:oMath>
      <w:r>
        <w:rPr>
          <w:rFonts w:hint="eastAsia"/>
          <w:lang w:eastAsia="zh-TW"/>
        </w:rPr>
        <w:t>資訊加上一半車寬</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sidRPr="00403DD2">
        <w:rPr>
          <w:szCs w:val="24"/>
          <w:lang w:eastAsia="zh-TW"/>
        </w:rPr>
        <w:t>(</w:t>
      </w:r>
      <w:r w:rsidRPr="00403DD2">
        <w:rPr>
          <w:rFonts w:hint="eastAsia"/>
          <w:szCs w:val="24"/>
          <w:lang w:eastAsia="zh-TW"/>
        </w:rPr>
        <w:t>1.8</w:t>
      </w:r>
      <w:r w:rsidRPr="00403DD2">
        <w:rPr>
          <w:rFonts w:hint="eastAsia"/>
          <w:lang w:eastAsia="zh-TW"/>
        </w:rPr>
        <w:t>)</w:t>
      </w:r>
      <w:r>
        <w:rPr>
          <w:rFonts w:hint="eastAsia"/>
          <w:lang w:eastAsia="zh-TW"/>
        </w:rPr>
        <w:t>再加上一門檻值</w:t>
      </w:r>
      <m:oMath>
        <m:r>
          <m:rPr>
            <m:sty m:val="p"/>
          </m:rPr>
          <w:rPr>
            <w:rFonts w:ascii="Cambria Math" w:hAnsi="Cambria Math"/>
            <w:lang w:eastAsia="zh-TW"/>
          </w:rPr>
          <m:t>KLIC_C0CrossingThr_m</m:t>
        </m:r>
      </m:oMath>
      <w:r w:rsidRPr="00403DD2">
        <w:rPr>
          <w:lang w:eastAsia="zh-TW"/>
        </w:rPr>
        <w:t>(</w:t>
      </w:r>
      <w:r w:rsidRPr="00403DD2">
        <w:rPr>
          <w:rFonts w:hint="eastAsia"/>
          <w:lang w:eastAsia="zh-TW"/>
        </w:rPr>
        <w:t>0)</w:t>
      </w:r>
      <w:r>
        <w:rPr>
          <w:rFonts w:hint="eastAsia"/>
          <w:lang w:eastAsia="zh-TW"/>
        </w:rPr>
        <w:t>作為</w:t>
      </w:r>
      <w:r w:rsidRPr="00C72B14">
        <w:rPr>
          <w:rFonts w:hint="eastAsia"/>
          <w:lang w:eastAsia="zh-TW"/>
        </w:rPr>
        <w:t>車</w:t>
      </w:r>
      <w:r>
        <w:rPr>
          <w:rFonts w:hint="eastAsia"/>
          <w:lang w:eastAsia="zh-TW"/>
        </w:rPr>
        <w:t>輛</w:t>
      </w:r>
      <w:r w:rsidRPr="00C72B14">
        <w:rPr>
          <w:rFonts w:hint="eastAsia"/>
          <w:lang w:eastAsia="zh-TW"/>
        </w:rPr>
        <w:t>最</w:t>
      </w:r>
      <w:r>
        <w:rPr>
          <w:rFonts w:hint="eastAsia"/>
          <w:lang w:eastAsia="zh-TW"/>
        </w:rPr>
        <w:t>右</w:t>
      </w:r>
      <w:r w:rsidRPr="00C72B14">
        <w:rPr>
          <w:rFonts w:hint="eastAsia"/>
          <w:lang w:eastAsia="zh-TW"/>
        </w:rPr>
        <w:t>距離車道線的距離</w:t>
      </w:r>
      <w:r>
        <w:rPr>
          <w:rFonts w:hint="eastAsia"/>
          <w:lang w:eastAsia="zh-TW"/>
        </w:rPr>
        <w:t>，再將其數值除以</w:t>
      </w:r>
      <w:r w:rsidRPr="00C72B14">
        <w:rPr>
          <w:rFonts w:hint="eastAsia"/>
          <w:lang w:eastAsia="zh-TW"/>
        </w:rPr>
        <w:t>車身側向速度</w:t>
      </w:r>
      <w:r>
        <w:rPr>
          <w:rFonts w:hint="eastAsia"/>
          <w:lang w:eastAsia="zh-TW"/>
        </w:rPr>
        <w:t>計算跨越右車道線時間。</w:t>
      </w:r>
    </w:p>
    <w:p w14:paraId="6730640D" w14:textId="02AD124D" w:rsidR="00AE190B" w:rsidRPr="0015629E" w:rsidRDefault="00AE190B" w:rsidP="00AE190B">
      <w:pPr>
        <w:pStyle w:val="a1"/>
        <w:ind w:left="360"/>
        <w:rPr>
          <w:sz w:val="28"/>
          <w:lang w:eastAsia="zh-TW"/>
        </w:rPr>
      </w:pPr>
      <m:oMath>
        <m:r>
          <m:rPr>
            <m:sty m:val="p"/>
          </m:rPr>
          <w:rPr>
            <w:rFonts w:ascii="Cambria Math" w:hAnsi="Cambria Math"/>
            <w:szCs w:val="24"/>
          </w:rPr>
          <m:t>VLIC_TLC</m:t>
        </m:r>
        <m:r>
          <m:rPr>
            <m:sty m:val="p"/>
          </m:rPr>
          <w:rPr>
            <w:rFonts w:ascii="Cambria Math" w:hAnsi="Cambria Math" w:hint="eastAsia"/>
            <w:szCs w:val="24"/>
            <w:lang w:eastAsia="zh-TW"/>
          </w:rPr>
          <m:t>R</m:t>
        </m:r>
        <m:r>
          <m:rPr>
            <m:sty m:val="p"/>
          </m:rPr>
          <w:rPr>
            <w:rFonts w:ascii="Cambria Math" w:hAnsi="Cambria Math"/>
            <w:szCs w:val="24"/>
          </w:rPr>
          <m:t>_s</m:t>
        </m:r>
      </m:oMath>
      <w:r w:rsidRPr="00C34986">
        <w:rPr>
          <w:rFonts w:hint="eastAsia"/>
          <w:bCs w:val="0"/>
          <w:lang w:eastAsia="zh-TW"/>
        </w:rPr>
        <w:t>算法如下：</w:t>
      </w:r>
    </w:p>
    <w:p w14:paraId="467B4161" w14:textId="130D961F" w:rsidR="00AE190B" w:rsidRPr="00687379" w:rsidRDefault="00AE190B" w:rsidP="00AE190B">
      <w:pPr>
        <w:pStyle w:val="a1"/>
        <w:spacing w:beforeLines="50" w:before="120" w:afterLines="50" w:after="120"/>
        <w:rPr>
          <w:sz w:val="20"/>
          <w:lang w:eastAsia="zh-TW"/>
        </w:rPr>
      </w:pPr>
      <m:oMathPara>
        <m:oMath>
          <m:r>
            <m:rPr>
              <m:sty m:val="p"/>
            </m:rPr>
            <w:rPr>
              <w:rFonts w:ascii="Cambria Math" w:hAnsi="Cambria Math"/>
              <w:sz w:val="22"/>
              <w:szCs w:val="22"/>
            </w:rPr>
            <m:t>VLIC_TLC</m:t>
          </m:r>
          <m:r>
            <m:rPr>
              <m:sty m:val="p"/>
            </m:rPr>
            <w:rPr>
              <w:rFonts w:ascii="Cambria Math" w:hAnsi="Cambria Math" w:hint="eastAsia"/>
              <w:sz w:val="22"/>
              <w:szCs w:val="22"/>
              <w:lang w:eastAsia="zh-TW"/>
            </w:rPr>
            <m:t>R</m:t>
          </m:r>
          <m:r>
            <m:rPr>
              <m:sty m:val="p"/>
            </m:rPr>
            <w:rPr>
              <w:rFonts w:ascii="Cambria Math" w:hAnsi="Cambria Math"/>
              <w:sz w:val="22"/>
              <w:szCs w:val="22"/>
            </w:rPr>
            <m:t>_s</m:t>
          </m:r>
          <m:r>
            <w:rPr>
              <w:rFonts w:ascii="Cambria Math" w:hAnsi="Cambria Math"/>
              <w:sz w:val="22"/>
              <w:szCs w:val="22"/>
              <w:lang w:eastAsia="zh-TW"/>
            </w:rPr>
            <m:t>=</m:t>
          </m:r>
          <m:f>
            <m:fPr>
              <m:ctrlPr>
                <w:ins w:id="51" w:author="榮輝 江" w:date="2023-02-08T22:48:00Z">
                  <w:rPr>
                    <w:rFonts w:ascii="Cambria Math" w:hAnsi="Cambria Math"/>
                    <w:iCs/>
                    <w:sz w:val="22"/>
                    <w:szCs w:val="22"/>
                    <w:lang w:eastAsia="zh-TW"/>
                  </w:rPr>
                </w:ins>
              </m:ctrlPr>
            </m:fPr>
            <m:num>
              <m:r>
                <m:rPr>
                  <m:sty m:val="p"/>
                </m:rPr>
                <w:rPr>
                  <w:rFonts w:ascii="Cambria Math" w:hAnsi="Cambria Math"/>
                  <w:sz w:val="22"/>
                  <w:szCs w:val="22"/>
                  <w:lang w:eastAsia="zh-TW"/>
                </w:rPr>
                <m:t>VLIC_LnC0R_m</m:t>
              </m:r>
              <m:r>
                <m:rPr>
                  <m:sty m:val="p"/>
                </m:rPr>
                <w:rPr>
                  <w:rFonts w:ascii="Cambria Math" w:hAnsi="Cambria Math" w:hint="eastAsia"/>
                  <w:sz w:val="22"/>
                  <w:szCs w:val="22"/>
                  <w:lang w:eastAsia="zh-TW"/>
                </w:rPr>
                <m:t>+</m:t>
              </m:r>
              <m:r>
                <m:rPr>
                  <m:sty m:val="p"/>
                </m:rPr>
                <w:rPr>
                  <w:rFonts w:ascii="Cambria Math" w:hAnsi="Cambria Math"/>
                  <w:sz w:val="22"/>
                  <w:szCs w:val="22"/>
                  <w:lang w:eastAsia="zh-TW"/>
                </w:rPr>
                <m:t>0.5*KAPP_VehicleWidth_m</m:t>
              </m:r>
              <m:r>
                <m:rPr>
                  <m:sty m:val="p"/>
                </m:rPr>
                <w:rPr>
                  <w:rFonts w:ascii="Cambria Math" w:hAnsi="Cambria Math" w:hint="eastAsia"/>
                  <w:sz w:val="22"/>
                  <w:szCs w:val="22"/>
                  <w:lang w:eastAsia="zh-TW"/>
                </w:rPr>
                <m:t>+</m:t>
              </m:r>
              <m:r>
                <m:rPr>
                  <m:sty m:val="p"/>
                </m:rPr>
                <w:rPr>
                  <w:rFonts w:ascii="Cambria Math" w:hAnsi="Cambria Math"/>
                  <w:sz w:val="22"/>
                  <w:szCs w:val="22"/>
                  <w:lang w:eastAsia="zh-TW"/>
                </w:rPr>
                <m:t>KLIC_C0CrossingThr_m</m:t>
              </m:r>
            </m:num>
            <m:den>
              <m:r>
                <m:rPr>
                  <m:sty m:val="p"/>
                </m:rPr>
                <w:rPr>
                  <w:rFonts w:ascii="Cambria Math" w:hAnsi="Cambria Math"/>
                  <w:sz w:val="22"/>
                  <w:szCs w:val="22"/>
                  <w:lang w:eastAsia="zh-TW"/>
                </w:rPr>
                <m:t>1/3.6*VINP_VehSpd_kph*VLIC_LnC1R_rad</m:t>
              </m:r>
            </m:den>
          </m:f>
        </m:oMath>
      </m:oMathPara>
    </w:p>
    <w:p w14:paraId="1F07F525" w14:textId="77777777" w:rsidR="00687379" w:rsidRDefault="00687379" w:rsidP="00687379">
      <w:pPr>
        <w:pStyle w:val="a1"/>
        <w:tabs>
          <w:tab w:val="left" w:pos="284"/>
        </w:tabs>
        <w:spacing w:beforeLines="50" w:before="120" w:afterLines="50" w:after="120"/>
        <w:rPr>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szCs w:val="24"/>
            <w:lang w:eastAsia="zh-TW"/>
          </w:rPr>
          <m:t>KAPP_VehicleWidth_m</m:t>
        </m:r>
        <m:r>
          <m:rPr>
            <m:sty m:val="p"/>
          </m:rPr>
          <w:rPr>
            <w:rFonts w:ascii="Cambria Math" w:hAnsi="Cambria Math" w:hint="eastAsia"/>
            <w:szCs w:val="24"/>
            <w:lang w:eastAsia="zh-TW"/>
          </w:rPr>
          <m:t xml:space="preserve"> </m:t>
        </m:r>
      </m:oMath>
      <w:r>
        <w:rPr>
          <w:rFonts w:hint="eastAsia"/>
          <w:szCs w:val="24"/>
          <w:lang w:eastAsia="zh-TW"/>
        </w:rPr>
        <w:t xml:space="preserve">= </w:t>
      </w:r>
      <w:r w:rsidRPr="00403DD2">
        <w:rPr>
          <w:rFonts w:hint="eastAsia"/>
          <w:szCs w:val="24"/>
          <w:lang w:eastAsia="zh-TW"/>
        </w:rPr>
        <w:t>1.8</w:t>
      </w:r>
    </w:p>
    <w:p w14:paraId="47944AD7" w14:textId="7F0EDF15" w:rsidR="00687379" w:rsidRPr="00687379" w:rsidRDefault="00687379" w:rsidP="00687379">
      <w:pPr>
        <w:pStyle w:val="a1"/>
        <w:tabs>
          <w:tab w:val="left" w:pos="284"/>
        </w:tabs>
        <w:spacing w:beforeLines="50" w:before="120" w:afterLines="50" w:after="120"/>
        <w:rPr>
          <w:sz w:val="22"/>
          <w:szCs w:val="24"/>
          <w:lang w:eastAsia="zh-TW"/>
        </w:rPr>
      </w:pPr>
      <w:r>
        <w:rPr>
          <w:sz w:val="22"/>
          <w:szCs w:val="24"/>
          <w:lang w:eastAsia="zh-TW"/>
        </w:rPr>
        <w:tab/>
      </w:r>
      <w:r>
        <w:rPr>
          <w:rFonts w:hint="eastAsia"/>
          <w:sz w:val="22"/>
          <w:szCs w:val="24"/>
          <w:lang w:eastAsia="zh-TW"/>
        </w:rPr>
        <w:t>其中</w:t>
      </w:r>
      <m:oMath>
        <m:r>
          <m:rPr>
            <m:sty m:val="p"/>
          </m:rPr>
          <w:rPr>
            <w:rFonts w:ascii="Cambria Math" w:hAnsi="Cambria Math"/>
            <w:lang w:eastAsia="zh-TW"/>
          </w:rPr>
          <m:t>KLIC_C0CrossingThr_m</m:t>
        </m:r>
        <m:r>
          <m:rPr>
            <m:sty m:val="p"/>
          </m:rPr>
          <w:rPr>
            <w:rFonts w:ascii="Cambria Math" w:hAnsi="Cambria Math" w:hint="eastAsia"/>
            <w:lang w:eastAsia="zh-TW"/>
          </w:rPr>
          <m:t xml:space="preserve"> </m:t>
        </m:r>
      </m:oMath>
      <w:r>
        <w:rPr>
          <w:rFonts w:hint="eastAsia"/>
          <w:lang w:eastAsia="zh-TW"/>
        </w:rPr>
        <w:t xml:space="preserve">= </w:t>
      </w:r>
      <w:r w:rsidRPr="00403DD2">
        <w:rPr>
          <w:rFonts w:hint="eastAsia"/>
          <w:lang w:eastAsia="zh-TW"/>
        </w:rPr>
        <w:t>0</w:t>
      </w:r>
    </w:p>
    <w:p w14:paraId="01880D58" w14:textId="77777777" w:rsidR="00AE190B" w:rsidRPr="00256875" w:rsidRDefault="00AE190B" w:rsidP="00AE190B">
      <w:pPr>
        <w:pStyle w:val="a1"/>
        <w:spacing w:beforeLines="50" w:before="120" w:afterLines="50" w:after="120"/>
        <w:rPr>
          <w:lang w:eastAsia="zh-TW"/>
        </w:rPr>
      </w:pPr>
    </w:p>
    <w:p w14:paraId="5B749A0C" w14:textId="7EB97FF7" w:rsidR="00AE190B" w:rsidRDefault="00DF2581" w:rsidP="00AE190B">
      <w:pPr>
        <w:pStyle w:val="a1"/>
        <w:keepNext/>
      </w:pPr>
      <w:r w:rsidRPr="00DF2581">
        <w:drawing>
          <wp:inline distT="0" distB="0" distL="0" distR="0" wp14:anchorId="2D6F34DF" wp14:editId="02460BA9">
            <wp:extent cx="6120765" cy="1139190"/>
            <wp:effectExtent l="0" t="0" r="0" b="381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765" cy="1139190"/>
                    </a:xfrm>
                    <a:prstGeom prst="rect">
                      <a:avLst/>
                    </a:prstGeom>
                  </pic:spPr>
                </pic:pic>
              </a:graphicData>
            </a:graphic>
          </wp:inline>
        </w:drawing>
      </w:r>
    </w:p>
    <w:p w14:paraId="2346973A" w14:textId="66A29C29" w:rsidR="00AE190B" w:rsidRPr="001020D4" w:rsidRDefault="00AE190B" w:rsidP="00AE190B">
      <w:pPr>
        <w:pStyle w:val="af3"/>
        <w:rPr>
          <w:lang w:eastAsia="zh-TW"/>
        </w:rPr>
      </w:pPr>
      <w:r>
        <w:rPr>
          <w:lang w:eastAsia="zh-TW"/>
        </w:rPr>
        <w:t xml:space="preserve">Figure </w:t>
      </w:r>
      <w:r w:rsidR="00EE6FA4">
        <w:rPr>
          <w:lang w:eastAsia="zh-TW"/>
        </w:rPr>
        <w:fldChar w:fldCharType="begin"/>
      </w:r>
      <w:r w:rsidR="00EE6FA4">
        <w:rPr>
          <w:lang w:eastAsia="zh-TW"/>
        </w:rPr>
        <w:instrText xml:space="preserve"> STYLEREF 1 \s </w:instrText>
      </w:r>
      <w:r w:rsidR="00EE6FA4">
        <w:rPr>
          <w:lang w:eastAsia="zh-TW"/>
        </w:rPr>
        <w:fldChar w:fldCharType="separate"/>
      </w:r>
      <w:r w:rsidR="00EE6FA4">
        <w:rPr>
          <w:noProof/>
          <w:lang w:eastAsia="zh-TW"/>
        </w:rPr>
        <w:t>3</w:t>
      </w:r>
      <w:r w:rsidR="00EE6FA4">
        <w:rPr>
          <w:lang w:eastAsia="zh-TW"/>
        </w:rPr>
        <w:fldChar w:fldCharType="end"/>
      </w:r>
      <w:r w:rsidR="00EE6FA4">
        <w:rPr>
          <w:lang w:eastAsia="zh-TW"/>
        </w:rPr>
        <w:noBreakHyphen/>
      </w:r>
      <w:r w:rsidR="00EE6FA4">
        <w:rPr>
          <w:lang w:eastAsia="zh-TW"/>
        </w:rPr>
        <w:fldChar w:fldCharType="begin"/>
      </w:r>
      <w:r w:rsidR="00EE6FA4">
        <w:rPr>
          <w:lang w:eastAsia="zh-TW"/>
        </w:rPr>
        <w:instrText xml:space="preserve"> SEQ Figure \* ARABIC \s 1 </w:instrText>
      </w:r>
      <w:r w:rsidR="00EE6FA4">
        <w:rPr>
          <w:lang w:eastAsia="zh-TW"/>
        </w:rPr>
        <w:fldChar w:fldCharType="separate"/>
      </w:r>
      <w:r w:rsidR="00EE6FA4">
        <w:rPr>
          <w:noProof/>
          <w:lang w:eastAsia="zh-TW"/>
        </w:rPr>
        <w:t>36</w:t>
      </w:r>
      <w:r w:rsidR="00EE6FA4">
        <w:rPr>
          <w:lang w:eastAsia="zh-TW"/>
        </w:rPr>
        <w:fldChar w:fldCharType="end"/>
      </w:r>
      <w:r>
        <w:rPr>
          <w:rFonts w:hint="eastAsia"/>
          <w:lang w:eastAsia="zh-TW"/>
        </w:rPr>
        <w:t xml:space="preserve"> 跨越右車道線時間架構圖</w:t>
      </w:r>
    </w:p>
    <w:p w14:paraId="3BE83F4B" w14:textId="77777777" w:rsidR="00AE190B" w:rsidRPr="00A96945" w:rsidRDefault="00AE190B" w:rsidP="00AE190B">
      <w:pPr>
        <w:pStyle w:val="a1"/>
        <w:rPr>
          <w:rFonts w:hint="eastAsia"/>
          <w:lang w:eastAsia="zh-TW"/>
        </w:rPr>
      </w:pPr>
    </w:p>
    <w:p w14:paraId="49710214" w14:textId="77777777" w:rsidR="00AE190B" w:rsidRPr="00140A7A" w:rsidRDefault="00AE190B" w:rsidP="00AE190B">
      <w:pPr>
        <w:pStyle w:val="a1"/>
        <w:ind w:leftChars="177" w:left="425"/>
        <w:rPr>
          <w:lang w:eastAsia="zh-TW"/>
        </w:rPr>
      </w:pPr>
    </w:p>
    <w:p w14:paraId="0F6994D5" w14:textId="77777777" w:rsidR="00AE190B" w:rsidRDefault="00AE190B" w:rsidP="00AE190B">
      <w:pPr>
        <w:pStyle w:val="20"/>
      </w:pPr>
      <w:bookmarkStart w:id="52" w:name="_Toc114602541"/>
      <w:r w:rsidRPr="00EA4D61">
        <w:t>LIC</w:t>
      </w:r>
      <w:r>
        <w:t>_SRDS_05</w:t>
      </w:r>
      <w:r>
        <w:tab/>
        <w:t>Lane Info</w:t>
      </w:r>
      <w:bookmarkEnd w:id="52"/>
    </w:p>
    <w:p w14:paraId="607F6181" w14:textId="5D759364" w:rsidR="00AE190B" w:rsidRDefault="00AE190B" w:rsidP="00AE190B">
      <w:pPr>
        <w:pStyle w:val="a1"/>
        <w:rPr>
          <w:lang w:eastAsia="zh-TW"/>
        </w:rPr>
      </w:pPr>
      <w:r>
        <w:rPr>
          <w:rFonts w:hint="eastAsia"/>
          <w:lang w:eastAsia="zh-TW"/>
        </w:rPr>
        <w:t>此模組接收車道線有效期標、車道線資訊、跨越車道線時間、車速資訊，分別進行</w:t>
      </w:r>
      <w:r w:rsidRPr="00CA2D5E">
        <w:rPr>
          <w:rFonts w:ascii="標楷體" w:hAnsi="標楷體" w:hint="eastAsia"/>
          <w:lang w:val="en-US" w:eastAsia="zh-TW"/>
        </w:rPr>
        <w:t>車道線</w:t>
      </w:r>
      <w:r>
        <w:rPr>
          <w:rFonts w:ascii="標楷體" w:hAnsi="標楷體" w:hint="eastAsia"/>
          <w:lang w:val="en-US" w:eastAsia="zh-TW"/>
        </w:rPr>
        <w:t>資訊無效判斷、</w:t>
      </w:r>
      <w:r w:rsidR="0087035B">
        <w:rPr>
          <w:rFonts w:hint="eastAsia"/>
          <w:lang w:eastAsia="zh-TW"/>
        </w:rPr>
        <w:t>跨越車道線時間</w:t>
      </w:r>
      <w:r w:rsidRPr="000A2D82">
        <w:rPr>
          <w:rFonts w:hint="eastAsia"/>
          <w:lang w:eastAsia="zh-TW"/>
        </w:rPr>
        <w:t>觸發判斷、跨越車道判斷。</w:t>
      </w:r>
    </w:p>
    <w:p w14:paraId="41089E3A" w14:textId="7103DC90" w:rsidR="00AE190B" w:rsidRDefault="00466FA6" w:rsidP="00AE190B">
      <w:pPr>
        <w:pStyle w:val="3"/>
        <w:rPr>
          <w:lang w:val="en-US"/>
        </w:rPr>
      </w:pPr>
      <w:bookmarkStart w:id="53" w:name="_Toc114602542"/>
      <w:r>
        <w:rPr>
          <w:rFonts w:hint="eastAsia"/>
        </w:rPr>
        <w:t>LIC</w:t>
      </w:r>
      <w:r>
        <w:t xml:space="preserve"> </w:t>
      </w:r>
      <w:r w:rsidR="00AE190B">
        <w:t>_SRDS_0</w:t>
      </w:r>
      <w:r w:rsidR="00505EF6">
        <w:rPr>
          <w:rFonts w:hint="eastAsia"/>
        </w:rPr>
        <w:t>3</w:t>
      </w:r>
      <w:r w:rsidR="00AE190B">
        <w:t>_00</w:t>
      </w:r>
      <w:r w:rsidR="00AE190B">
        <w:rPr>
          <w:rFonts w:hint="eastAsia"/>
        </w:rPr>
        <w:t>1</w:t>
      </w:r>
      <w:r w:rsidR="00AE190B">
        <w:tab/>
      </w:r>
      <w:r w:rsidR="00AE190B" w:rsidRPr="00A66497">
        <w:rPr>
          <w:rFonts w:hint="eastAsia"/>
          <w:lang w:val="en-US"/>
        </w:rPr>
        <w:t>車道線資訊</w:t>
      </w:r>
      <w:r w:rsidR="00AE190B">
        <w:rPr>
          <w:rFonts w:hint="eastAsia"/>
          <w:lang w:val="en-US"/>
        </w:rPr>
        <w:t>做動</w:t>
      </w:r>
      <w:r w:rsidR="00AE190B" w:rsidRPr="00A66497">
        <w:rPr>
          <w:rFonts w:hint="eastAsia"/>
          <w:lang w:val="en-US"/>
        </w:rPr>
        <w:t>判斷</w:t>
      </w:r>
      <w:bookmarkEnd w:id="53"/>
    </w:p>
    <w:p w14:paraId="02AAFC01" w14:textId="77777777" w:rsidR="00AE190B" w:rsidRDefault="00AE190B" w:rsidP="00AE190B">
      <w:pPr>
        <w:pStyle w:val="a1"/>
        <w:rPr>
          <w:lang w:eastAsia="zh-TW"/>
        </w:rPr>
      </w:pPr>
      <w:r>
        <w:rPr>
          <w:rFonts w:hint="eastAsia"/>
          <w:lang w:eastAsia="zh-TW"/>
        </w:rPr>
        <w:t>接收車道線有效期標、車道線資訊，進行</w:t>
      </w:r>
      <w:r w:rsidRPr="00CA2D5E">
        <w:rPr>
          <w:rFonts w:ascii="標楷體" w:hAnsi="標楷體" w:hint="eastAsia"/>
          <w:lang w:val="en-US" w:eastAsia="zh-TW"/>
        </w:rPr>
        <w:t>車道線</w:t>
      </w:r>
      <w:r>
        <w:rPr>
          <w:rFonts w:ascii="標楷體" w:hAnsi="標楷體" w:hint="eastAsia"/>
          <w:lang w:val="en-US" w:eastAsia="zh-TW"/>
        </w:rPr>
        <w:t>資訊判斷</w:t>
      </w:r>
      <w:r w:rsidRPr="000A2D82">
        <w:rPr>
          <w:rFonts w:hint="eastAsia"/>
          <w:lang w:eastAsia="zh-TW"/>
        </w:rPr>
        <w:t>。</w:t>
      </w:r>
    </w:p>
    <w:p w14:paraId="7492592C" w14:textId="77777777" w:rsidR="00AE190B" w:rsidRPr="00CD3C31" w:rsidRDefault="00AE190B" w:rsidP="00AE190B">
      <w:pPr>
        <w:pStyle w:val="a1"/>
        <w:rPr>
          <w:lang w:eastAsia="zh-TW"/>
        </w:rPr>
      </w:pPr>
    </w:p>
    <w:p w14:paraId="2D73F0A3" w14:textId="77777777" w:rsidR="00AE190B" w:rsidRDefault="00AE190B" w:rsidP="00AE190B">
      <w:pPr>
        <w:pStyle w:val="a1"/>
        <w:numPr>
          <w:ilvl w:val="0"/>
          <w:numId w:val="13"/>
        </w:numPr>
        <w:rPr>
          <w:rFonts w:ascii="標楷體" w:hAnsi="標楷體"/>
          <w:lang w:val="en-US" w:eastAsia="zh-TW"/>
        </w:rPr>
      </w:pPr>
      <w:r w:rsidRPr="00CA2D5E">
        <w:rPr>
          <w:rFonts w:ascii="標楷體" w:hAnsi="標楷體" w:hint="eastAsia"/>
          <w:lang w:val="en-US" w:eastAsia="zh-TW"/>
        </w:rPr>
        <w:t>車道線無效旗標</w:t>
      </w:r>
    </w:p>
    <w:p w14:paraId="53E36D2A" w14:textId="77777777" w:rsidR="00AE190B" w:rsidRPr="00AD03BB" w:rsidRDefault="00AE190B" w:rsidP="00AE190B">
      <w:pPr>
        <w:pStyle w:val="a1"/>
        <w:ind w:left="360"/>
        <w:rPr>
          <w:lang w:eastAsia="zh-TW"/>
        </w:rPr>
      </w:pPr>
      <w:r>
        <w:rPr>
          <w:rFonts w:hint="eastAsia"/>
          <w:lang w:val="en-US" w:eastAsia="zh-TW"/>
        </w:rPr>
        <w:t>依</w:t>
      </w:r>
      <w:r w:rsidRPr="00AD03BB">
        <w:rPr>
          <w:rFonts w:hint="eastAsia"/>
          <w:lang w:eastAsia="zh-TW"/>
        </w:rPr>
        <w:t>左右車道線有效訊號</w:t>
      </w:r>
      <w:r>
        <w:rPr>
          <w:rFonts w:hint="eastAsia"/>
          <w:lang w:eastAsia="zh-TW"/>
        </w:rPr>
        <w:t>判斷</w:t>
      </w:r>
      <w:r w:rsidRPr="00AD03BB">
        <w:rPr>
          <w:rFonts w:hint="eastAsia"/>
          <w:lang w:eastAsia="zh-TW"/>
        </w:rPr>
        <w:t>車道線無效旗標。</w:t>
      </w:r>
    </w:p>
    <w:p w14:paraId="56DFB6D4" w14:textId="77777777" w:rsidR="00AE190B" w:rsidRPr="004648E8" w:rsidRDefault="00AE190B" w:rsidP="00AE190B">
      <w:pPr>
        <w:pStyle w:val="a1"/>
        <w:ind w:left="360"/>
        <w:rPr>
          <w:rFonts w:ascii="標楷體" w:hAnsi="標楷體"/>
          <w:lang w:eastAsia="zh-TW"/>
        </w:rPr>
      </w:pPr>
    </w:p>
    <w:p w14:paraId="5F75C34C" w14:textId="1D0FED92" w:rsidR="00AE190B" w:rsidRDefault="00821D2E" w:rsidP="00AE190B">
      <w:pPr>
        <w:pStyle w:val="a1"/>
        <w:keepNext/>
        <w:ind w:left="360"/>
        <w:jc w:val="center"/>
      </w:pPr>
      <w:r w:rsidRPr="00821D2E">
        <w:drawing>
          <wp:inline distT="0" distB="0" distL="0" distR="0" wp14:anchorId="0719C1C0" wp14:editId="14ADC2B4">
            <wp:extent cx="4851780" cy="1054013"/>
            <wp:effectExtent l="0" t="0" r="635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2921" cy="1056433"/>
                    </a:xfrm>
                    <a:prstGeom prst="rect">
                      <a:avLst/>
                    </a:prstGeom>
                  </pic:spPr>
                </pic:pic>
              </a:graphicData>
            </a:graphic>
          </wp:inline>
        </w:drawing>
      </w:r>
    </w:p>
    <w:p w14:paraId="43D2241C" w14:textId="4CC9E8AA" w:rsidR="00AE190B" w:rsidRDefault="00AE190B" w:rsidP="00AE190B">
      <w:pPr>
        <w:pStyle w:val="af3"/>
        <w:rPr>
          <w:lang w:eastAsia="zh-TW"/>
        </w:rPr>
      </w:pPr>
      <w:r>
        <w:rPr>
          <w:lang w:eastAsia="zh-TW"/>
        </w:rPr>
        <w:t xml:space="preserve">Figure </w:t>
      </w:r>
      <w:r w:rsidR="00EE6FA4">
        <w:rPr>
          <w:lang w:eastAsia="zh-TW"/>
        </w:rPr>
        <w:fldChar w:fldCharType="begin"/>
      </w:r>
      <w:r w:rsidR="00EE6FA4">
        <w:rPr>
          <w:lang w:eastAsia="zh-TW"/>
        </w:rPr>
        <w:instrText xml:space="preserve"> STYLEREF 1 \s </w:instrText>
      </w:r>
      <w:r w:rsidR="00EE6FA4">
        <w:rPr>
          <w:lang w:eastAsia="zh-TW"/>
        </w:rPr>
        <w:fldChar w:fldCharType="separate"/>
      </w:r>
      <w:r w:rsidR="00EE6FA4">
        <w:rPr>
          <w:noProof/>
          <w:lang w:eastAsia="zh-TW"/>
        </w:rPr>
        <w:t>3</w:t>
      </w:r>
      <w:r w:rsidR="00EE6FA4">
        <w:rPr>
          <w:lang w:eastAsia="zh-TW"/>
        </w:rPr>
        <w:fldChar w:fldCharType="end"/>
      </w:r>
      <w:r w:rsidR="00EE6FA4">
        <w:rPr>
          <w:lang w:eastAsia="zh-TW"/>
        </w:rPr>
        <w:noBreakHyphen/>
      </w:r>
      <w:r w:rsidR="00EE6FA4">
        <w:rPr>
          <w:lang w:eastAsia="zh-TW"/>
        </w:rPr>
        <w:fldChar w:fldCharType="begin"/>
      </w:r>
      <w:r w:rsidR="00EE6FA4">
        <w:rPr>
          <w:lang w:eastAsia="zh-TW"/>
        </w:rPr>
        <w:instrText xml:space="preserve"> SEQ Figure \* ARABIC \s 1 </w:instrText>
      </w:r>
      <w:r w:rsidR="00EE6FA4">
        <w:rPr>
          <w:lang w:eastAsia="zh-TW"/>
        </w:rPr>
        <w:fldChar w:fldCharType="separate"/>
      </w:r>
      <w:r w:rsidR="00EE6FA4">
        <w:rPr>
          <w:noProof/>
          <w:lang w:eastAsia="zh-TW"/>
        </w:rPr>
        <w:t>37</w:t>
      </w:r>
      <w:r w:rsidR="00EE6FA4">
        <w:rPr>
          <w:lang w:eastAsia="zh-TW"/>
        </w:rPr>
        <w:fldChar w:fldCharType="end"/>
      </w:r>
      <w:r>
        <w:rPr>
          <w:lang w:eastAsia="zh-TW"/>
        </w:rPr>
        <w:t xml:space="preserve"> </w:t>
      </w:r>
      <w:r w:rsidRPr="001A44D8">
        <w:rPr>
          <w:rFonts w:hint="eastAsia"/>
          <w:lang w:eastAsia="zh-TW"/>
        </w:rPr>
        <w:t>車道線無效旗標</w:t>
      </w:r>
    </w:p>
    <w:p w14:paraId="6FC0166B" w14:textId="77777777" w:rsidR="00AE190B" w:rsidRPr="004648E8" w:rsidRDefault="00AE190B" w:rsidP="00AE190B">
      <w:pPr>
        <w:pStyle w:val="a1"/>
        <w:rPr>
          <w:lang w:eastAsia="zh-TW"/>
        </w:rPr>
      </w:pPr>
    </w:p>
    <w:p w14:paraId="3728F551" w14:textId="77777777" w:rsidR="00AE190B" w:rsidRPr="00AD03BB" w:rsidRDefault="00AE190B" w:rsidP="00AE190B">
      <w:pPr>
        <w:pStyle w:val="a1"/>
        <w:ind w:left="360"/>
        <w:rPr>
          <w:lang w:eastAsia="zh-TW"/>
        </w:rPr>
      </w:pPr>
      <w:r w:rsidRPr="00AD03BB">
        <w:rPr>
          <w:rFonts w:hint="eastAsia"/>
          <w:lang w:eastAsia="zh-TW"/>
        </w:rPr>
        <w:t>當左右車道線有效訊號皆不成立時，車道線無效旗標為</w:t>
      </w:r>
      <w:r w:rsidRPr="00AD03BB">
        <w:rPr>
          <w:lang w:eastAsia="zh-TW"/>
        </w:rPr>
        <w:t>TRUE</w:t>
      </w:r>
      <w:r>
        <w:rPr>
          <w:rFonts w:hint="eastAsia"/>
          <w:lang w:eastAsia="zh-TW"/>
        </w:rPr>
        <w:t>，其中一項</w:t>
      </w:r>
      <w:r w:rsidRPr="00AD03BB">
        <w:rPr>
          <w:rFonts w:hint="eastAsia"/>
          <w:lang w:eastAsia="zh-TW"/>
        </w:rPr>
        <w:t>車道線有效訊號皆成立時，車道線無效旗標為</w:t>
      </w:r>
      <w:r>
        <w:rPr>
          <w:rFonts w:hint="eastAsia"/>
          <w:lang w:eastAsia="zh-TW"/>
        </w:rPr>
        <w:t>FALSE</w:t>
      </w:r>
      <w:r w:rsidRPr="00AD03BB">
        <w:rPr>
          <w:rFonts w:hint="eastAsia"/>
          <w:lang w:eastAsia="zh-TW"/>
        </w:rPr>
        <w:t>。</w:t>
      </w:r>
    </w:p>
    <w:p w14:paraId="3957F460" w14:textId="77777777" w:rsidR="00AE190B" w:rsidRPr="004648E8" w:rsidRDefault="00AE190B" w:rsidP="00AE190B">
      <w:pPr>
        <w:pStyle w:val="a1"/>
        <w:rPr>
          <w:lang w:eastAsia="zh-TW"/>
        </w:rPr>
      </w:pPr>
    </w:p>
    <w:p w14:paraId="7E46D971" w14:textId="19994CEE" w:rsidR="00AE190B" w:rsidRPr="0087035B" w:rsidRDefault="0087035B" w:rsidP="0087035B">
      <w:pPr>
        <w:pStyle w:val="a1"/>
        <w:ind w:left="360"/>
        <w:rPr>
          <w:rFonts w:ascii="標楷體" w:hAnsi="標楷體"/>
          <w:lang w:val="en-US" w:eastAsia="zh-TW"/>
        </w:rPr>
      </w:pPr>
      <w:r w:rsidRPr="0087035B">
        <w:rPr>
          <w:rFonts w:hint="eastAsia"/>
          <w:b/>
          <w:bCs w:val="0"/>
          <w:lang w:eastAsia="zh-TW"/>
        </w:rPr>
        <w:t>車道線無效旗標</w:t>
      </w:r>
      <w:r w:rsidR="00AE190B" w:rsidRPr="0087035B">
        <w:rPr>
          <w:rFonts w:hint="eastAsia"/>
          <w:b/>
          <w:bCs w:val="0"/>
          <w:lang w:eastAsia="zh-TW"/>
        </w:rPr>
        <w:t>判斷條件如下：</w:t>
      </w:r>
    </w:p>
    <w:p w14:paraId="2C0322A9" w14:textId="34EF2F66" w:rsidR="008F0A20" w:rsidRDefault="00AE190B" w:rsidP="00AE190B">
      <w:pPr>
        <w:pStyle w:val="Web"/>
        <w:spacing w:before="0" w:beforeAutospacing="0" w:after="0" w:afterAutospacing="0"/>
        <w:ind w:leftChars="177" w:left="425"/>
        <w:rPr>
          <w:rFonts w:ascii="微軟正黑體" w:eastAsia="微軟正黑體" w:hAnsi="Times New Roman" w:cs="Arial"/>
          <w:bCs/>
          <w:szCs w:val="32"/>
          <w:lang w:val="en-GB"/>
        </w:rPr>
      </w:pPr>
      <w:r w:rsidRPr="007F240C">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7F240C">
        <w:rPr>
          <w:rFonts w:ascii="微軟正黑體" w:eastAsia="微軟正黑體" w:hAnsi="Times New Roman" w:cs="Arial"/>
          <w:bCs/>
          <w:szCs w:val="32"/>
          <w:lang w:val="en-GB" w:eastAsia="en-US"/>
        </w:rPr>
        <w:t xml:space="preserve"> </w:t>
      </w:r>
      <w:proofErr w:type="spellStart"/>
      <w:r w:rsidRPr="007F240C">
        <w:rPr>
          <w:rFonts w:ascii="微軟正黑體" w:eastAsia="微軟正黑體" w:hAnsi="Times New Roman" w:cs="Arial"/>
          <w:bCs/>
          <w:szCs w:val="32"/>
          <w:lang w:val="en-GB" w:eastAsia="en-US"/>
        </w:rPr>
        <w:t>LeftLnAvail_f</w:t>
      </w:r>
      <w:r>
        <w:rPr>
          <w:rFonts w:ascii="微軟正黑體" w:eastAsia="微軟正黑體" w:hAnsi="Times New Roman" w:cs="Arial" w:hint="eastAsia"/>
          <w:bCs/>
          <w:szCs w:val="32"/>
          <w:lang w:val="en-GB"/>
        </w:rPr>
        <w:t>l</w:t>
      </w:r>
      <w:r w:rsidRPr="007F240C">
        <w:rPr>
          <w:rFonts w:ascii="微軟正黑體" w:eastAsia="微軟正黑體" w:hAnsi="Times New Roman" w:cs="Arial"/>
          <w:bCs/>
          <w:szCs w:val="32"/>
          <w:lang w:val="en-GB" w:eastAsia="en-US"/>
        </w:rPr>
        <w:t>g</w:t>
      </w:r>
      <w:proofErr w:type="spellEnd"/>
      <w:r>
        <w:rPr>
          <w:rFonts w:ascii="微軟正黑體" w:eastAsia="微軟正黑體" w:hAnsi="Times New Roman" w:cs="Arial"/>
          <w:bCs/>
          <w:szCs w:val="32"/>
          <w:lang w:val="en-GB" w:eastAsia="en-US"/>
        </w:rPr>
        <w:t xml:space="preserve"> </w:t>
      </w:r>
      <m:oMath>
        <m:r>
          <m:rPr>
            <m:sty m:val="p"/>
          </m:rPr>
          <w:rPr>
            <w:rFonts w:ascii="Cambria Math" w:eastAsia="微軟正黑體" w:hAnsi="Cambria Math" w:cs="Arial"/>
            <w:szCs w:val="32"/>
            <w:lang w:val="en-GB" w:eastAsia="en-US"/>
          </w:rPr>
          <m:t>==</m:t>
        </m:r>
      </m:oMath>
      <w:r>
        <w:rPr>
          <w:rFonts w:ascii="微軟正黑體" w:eastAsia="微軟正黑體" w:hAnsi="Times New Roman" w:cs="Arial" w:hint="eastAsia"/>
          <w:bCs/>
          <w:szCs w:val="32"/>
          <w:lang w:val="en-GB"/>
        </w:rPr>
        <w:t xml:space="preserve"> </w:t>
      </w:r>
      <w:r>
        <w:rPr>
          <w:rFonts w:ascii="微軟正黑體" w:eastAsia="微軟正黑體" w:hAnsi="Times New Roman" w:cs="Arial"/>
          <w:bCs/>
          <w:szCs w:val="32"/>
          <w:lang w:val="en-GB"/>
        </w:rPr>
        <w:t xml:space="preserve">FALSE </w:t>
      </w:r>
    </w:p>
    <w:p w14:paraId="7F10CAB2" w14:textId="2BCB297B" w:rsidR="00AE190B" w:rsidRDefault="00AE190B" w:rsidP="00AE190B">
      <w:pPr>
        <w:pStyle w:val="Web"/>
        <w:spacing w:before="0" w:beforeAutospacing="0" w:after="0" w:afterAutospacing="0"/>
        <w:ind w:leftChars="177" w:left="425"/>
        <w:rPr>
          <w:rFonts w:ascii="微軟正黑體" w:eastAsia="微軟正黑體" w:hAnsi="Times New Roman" w:cs="Arial"/>
          <w:bCs/>
          <w:szCs w:val="32"/>
          <w:lang w:val="en-GB"/>
        </w:rPr>
      </w:pPr>
      <w:r>
        <w:rPr>
          <w:rFonts w:ascii="微軟正黑體" w:eastAsia="微軟正黑體" w:hAnsi="Times New Roman" w:cs="Arial"/>
          <w:bCs/>
          <w:szCs w:val="32"/>
          <w:lang w:val="en-GB"/>
        </w:rPr>
        <w:t>AND</w:t>
      </w:r>
    </w:p>
    <w:p w14:paraId="6C591C4B" w14:textId="0742F6C1" w:rsidR="004D447D" w:rsidRDefault="00AE190B" w:rsidP="00AE190B">
      <w:pPr>
        <w:pStyle w:val="Web"/>
        <w:spacing w:before="0" w:beforeAutospacing="0" w:after="0" w:afterAutospacing="0"/>
        <w:ind w:leftChars="177" w:left="425"/>
        <w:rPr>
          <w:rFonts w:ascii="微軟正黑體" w:eastAsia="微軟正黑體" w:hAnsi="Times New Roman" w:cs="Arial"/>
          <w:bCs/>
          <w:szCs w:val="32"/>
          <w:lang w:val="en-GB"/>
        </w:rPr>
      </w:pPr>
      <w:r w:rsidRPr="007F240C">
        <w:rPr>
          <w:rFonts w:ascii="微軟正黑體" w:eastAsia="微軟正黑體" w:hAnsi="Times New Roman" w:cs="Arial"/>
          <w:bCs/>
          <w:szCs w:val="32"/>
          <w:lang w:val="en-GB" w:eastAsia="en-US"/>
        </w:rPr>
        <w:t xml:space="preserve"> </w:t>
      </w:r>
      <w:proofErr w:type="spellStart"/>
      <w:r w:rsidRPr="007F240C">
        <w:rPr>
          <w:rFonts w:ascii="微軟正黑體" w:eastAsia="微軟正黑體" w:hAnsi="Times New Roman" w:cs="Arial"/>
          <w:bCs/>
          <w:szCs w:val="32"/>
          <w:lang w:val="en-GB" w:eastAsia="en-US"/>
        </w:rPr>
        <w:t>V</w:t>
      </w:r>
      <w:r w:rsidR="006B63F3">
        <w:rPr>
          <w:rFonts w:ascii="微軟正黑體" w:eastAsia="微軟正黑體" w:hAnsi="Times New Roman" w:cs="Arial"/>
          <w:bCs/>
          <w:szCs w:val="32"/>
          <w:lang w:val="en-GB" w:eastAsia="en-US"/>
        </w:rPr>
        <w:t>LIC</w:t>
      </w:r>
      <w:r w:rsidRPr="007F240C">
        <w:rPr>
          <w:rFonts w:ascii="微軟正黑體" w:eastAsia="微軟正黑體" w:hAnsi="Times New Roman" w:cs="Arial"/>
          <w:bCs/>
          <w:szCs w:val="32"/>
          <w:lang w:val="en-GB" w:eastAsia="en-US"/>
        </w:rPr>
        <w:t>_RightLnAvail_f</w:t>
      </w:r>
      <w:r w:rsidR="00821D2E">
        <w:rPr>
          <w:rFonts w:ascii="微軟正黑體" w:eastAsia="微軟正黑體" w:hAnsi="Times New Roman" w:cs="Arial"/>
          <w:bCs/>
          <w:szCs w:val="32"/>
          <w:lang w:val="en-GB" w:eastAsia="en-US"/>
        </w:rPr>
        <w:t>l</w:t>
      </w:r>
      <w:r w:rsidRPr="007F240C">
        <w:rPr>
          <w:rFonts w:ascii="微軟正黑體" w:eastAsia="微軟正黑體" w:hAnsi="Times New Roman" w:cs="Arial"/>
          <w:bCs/>
          <w:szCs w:val="32"/>
          <w:lang w:val="en-GB" w:eastAsia="en-US"/>
        </w:rPr>
        <w:t>g</w:t>
      </w:r>
      <w:proofErr w:type="spellEnd"/>
      <w:r>
        <w:rPr>
          <w:rFonts w:ascii="微軟正黑體" w:eastAsia="微軟正黑體" w:hAnsi="Times New Roman" w:cs="Arial"/>
          <w:bCs/>
          <w:szCs w:val="32"/>
          <w:lang w:val="en-GB" w:eastAsia="en-US"/>
        </w:rPr>
        <w:t xml:space="preserve"> </w:t>
      </w:r>
      <m:oMath>
        <m:r>
          <m:rPr>
            <m:sty m:val="p"/>
          </m:rPr>
          <w:rPr>
            <w:rFonts w:ascii="Cambria Math" w:eastAsia="微軟正黑體" w:hAnsi="Cambria Math" w:cs="Arial"/>
            <w:szCs w:val="32"/>
            <w:lang w:val="en-GB" w:eastAsia="en-US"/>
          </w:rPr>
          <m:t>==</m:t>
        </m:r>
      </m:oMath>
      <w:r>
        <w:rPr>
          <w:rFonts w:ascii="微軟正黑體" w:eastAsia="微軟正黑體" w:hAnsi="Times New Roman" w:cs="Arial" w:hint="eastAsia"/>
          <w:bCs/>
          <w:szCs w:val="32"/>
          <w:lang w:val="en-GB"/>
        </w:rPr>
        <w:t xml:space="preserve"> </w:t>
      </w:r>
      <w:r>
        <w:rPr>
          <w:rFonts w:ascii="微軟正黑體" w:eastAsia="微軟正黑體" w:hAnsi="Times New Roman" w:cs="Arial"/>
          <w:bCs/>
          <w:szCs w:val="32"/>
          <w:lang w:val="en-GB"/>
        </w:rPr>
        <w:t xml:space="preserve">FALSE </w:t>
      </w:r>
    </w:p>
    <w:p w14:paraId="423CF83D" w14:textId="54695763" w:rsidR="00AE190B" w:rsidRDefault="00AE190B" w:rsidP="004D447D">
      <w:pPr>
        <w:pStyle w:val="Web"/>
        <w:numPr>
          <w:ilvl w:val="0"/>
          <w:numId w:val="18"/>
        </w:numPr>
        <w:spacing w:before="0" w:beforeAutospacing="0" w:after="0" w:afterAutospacing="0"/>
        <w:ind w:hanging="414"/>
        <w:rPr>
          <w:rFonts w:ascii="微軟正黑體" w:eastAsia="微軟正黑體" w:hAnsi="Times New Roman" w:cs="Arial"/>
          <w:bCs/>
          <w:szCs w:val="32"/>
          <w:lang w:val="en-GB"/>
        </w:rPr>
      </w:pPr>
      <w:proofErr w:type="spellStart"/>
      <w:r w:rsidRPr="00341CB7">
        <w:rPr>
          <w:rFonts w:ascii="微軟正黑體" w:eastAsia="微軟正黑體" w:hAnsi="Times New Roman" w:cs="Arial"/>
          <w:bCs/>
          <w:szCs w:val="32"/>
          <w:lang w:val="en-GB" w:eastAsia="en-US"/>
        </w:rPr>
        <w:t>V</w:t>
      </w:r>
      <w:r w:rsidR="005D3BBF">
        <w:rPr>
          <w:rFonts w:ascii="微軟正黑體" w:eastAsia="微軟正黑體" w:hAnsi="Times New Roman" w:cs="Arial"/>
          <w:bCs/>
          <w:szCs w:val="32"/>
          <w:lang w:val="en-GB" w:eastAsia="en-US"/>
        </w:rPr>
        <w:t>LIC</w:t>
      </w:r>
      <w:r w:rsidRPr="00341CB7">
        <w:rPr>
          <w:rFonts w:ascii="微軟正黑體" w:eastAsia="微軟正黑體" w:hAnsi="Times New Roman" w:cs="Arial"/>
          <w:bCs/>
          <w:szCs w:val="32"/>
          <w:lang w:val="en-GB" w:eastAsia="en-US"/>
        </w:rPr>
        <w:t>_LnNotAvail_flg</w:t>
      </w:r>
      <w:proofErr w:type="spellEnd"/>
      <w:r>
        <w:rPr>
          <w:rFonts w:ascii="微軟正黑體" w:eastAsia="微軟正黑體" w:hAnsi="Times New Roman" w:cs="Arial" w:hint="eastAsia"/>
          <w:bCs/>
          <w:szCs w:val="32"/>
          <w:lang w:val="en-GB"/>
        </w:rPr>
        <w:t xml:space="preserve"> </w:t>
      </w:r>
      <m:oMath>
        <m:r>
          <m:rPr>
            <m:sty m:val="p"/>
          </m:rPr>
          <w:rPr>
            <w:rFonts w:ascii="Cambria Math" w:eastAsia="微軟正黑體" w:hAnsi="Cambria Math" w:cs="Arial"/>
            <w:szCs w:val="32"/>
            <w:lang w:val="en-GB" w:eastAsia="en-US"/>
          </w:rPr>
          <m:t>=</m:t>
        </m:r>
      </m:oMath>
      <w:r>
        <w:rPr>
          <w:rFonts w:ascii="微軟正黑體" w:eastAsia="微軟正黑體" w:hAnsi="Times New Roman" w:cs="Arial" w:hint="eastAsia"/>
          <w:bCs/>
          <w:szCs w:val="32"/>
          <w:lang w:val="en-GB"/>
        </w:rPr>
        <w:t xml:space="preserve"> </w:t>
      </w:r>
      <w:r>
        <w:rPr>
          <w:rFonts w:ascii="微軟正黑體" w:eastAsia="微軟正黑體" w:hAnsi="Times New Roman" w:cs="Arial"/>
          <w:bCs/>
          <w:szCs w:val="32"/>
          <w:lang w:val="en-GB"/>
        </w:rPr>
        <w:t>TRUE</w:t>
      </w:r>
    </w:p>
    <w:p w14:paraId="380C1374" w14:textId="77777777" w:rsidR="00AE190B" w:rsidRPr="007F240C" w:rsidRDefault="00AE190B" w:rsidP="00AE190B">
      <w:pPr>
        <w:pStyle w:val="Web"/>
        <w:spacing w:before="0" w:beforeAutospacing="0" w:after="0" w:afterAutospacing="0"/>
        <w:rPr>
          <w:rFonts w:ascii="微軟正黑體" w:eastAsia="微軟正黑體" w:hAnsi="Times New Roman" w:cs="Arial"/>
          <w:bCs/>
          <w:szCs w:val="32"/>
          <w:lang w:val="en-GB" w:eastAsia="en-US"/>
        </w:rPr>
      </w:pPr>
    </w:p>
    <w:p w14:paraId="42531412" w14:textId="0A4128CB" w:rsidR="00AE190B" w:rsidRDefault="00C82F6F" w:rsidP="00AE190B">
      <w:pPr>
        <w:pStyle w:val="a1"/>
        <w:numPr>
          <w:ilvl w:val="0"/>
          <w:numId w:val="13"/>
        </w:numPr>
        <w:rPr>
          <w:lang w:val="en-US" w:eastAsia="zh-TW"/>
        </w:rPr>
      </w:pPr>
      <w:proofErr w:type="spellStart"/>
      <w:r>
        <w:t>VLIC_LaneRSta_flg</w:t>
      </w:r>
      <w:proofErr w:type="spellEnd"/>
      <w:r w:rsidR="00AE190B" w:rsidRPr="004A67FA">
        <w:rPr>
          <w:rFonts w:hint="eastAsia"/>
          <w:lang w:val="en-US" w:eastAsia="zh-TW"/>
        </w:rPr>
        <w:t>曲率</w:t>
      </w:r>
      <w:r w:rsidR="00AE190B">
        <w:rPr>
          <w:rFonts w:hint="eastAsia"/>
          <w:lang w:val="en-US" w:eastAsia="zh-TW"/>
        </w:rPr>
        <w:t>作動</w:t>
      </w:r>
      <w:r w:rsidR="00AE190B" w:rsidRPr="004A67FA">
        <w:rPr>
          <w:rFonts w:hint="eastAsia"/>
          <w:lang w:val="en-US" w:eastAsia="zh-TW"/>
        </w:rPr>
        <w:t>旗標</w:t>
      </w:r>
    </w:p>
    <w:p w14:paraId="0835C298" w14:textId="77777777" w:rsidR="00AE190B" w:rsidRPr="004648E8" w:rsidRDefault="00AE190B" w:rsidP="00AE190B">
      <w:pPr>
        <w:pStyle w:val="a1"/>
        <w:ind w:left="360"/>
        <w:rPr>
          <w:lang w:eastAsia="zh-TW"/>
        </w:rPr>
      </w:pPr>
      <w:r>
        <w:rPr>
          <w:rFonts w:hint="eastAsia"/>
          <w:lang w:val="en-US" w:eastAsia="zh-TW"/>
        </w:rPr>
        <w:t>依</w:t>
      </w:r>
      <w:r w:rsidRPr="00AD03BB">
        <w:rPr>
          <w:rFonts w:hint="eastAsia"/>
          <w:lang w:eastAsia="zh-TW"/>
        </w:rPr>
        <w:t>左右車道線</w:t>
      </w:r>
      <w:r>
        <w:rPr>
          <w:rFonts w:hint="eastAsia"/>
          <w:lang w:eastAsia="zh-TW"/>
        </w:rPr>
        <w:t>曲率半徑判斷</w:t>
      </w:r>
      <w:r w:rsidRPr="004A67FA">
        <w:rPr>
          <w:rFonts w:hint="eastAsia"/>
          <w:lang w:val="en-US" w:eastAsia="zh-TW"/>
        </w:rPr>
        <w:t>曲率</w:t>
      </w:r>
      <w:r>
        <w:rPr>
          <w:rFonts w:hint="eastAsia"/>
          <w:lang w:val="en-US" w:eastAsia="zh-TW"/>
        </w:rPr>
        <w:t>作動</w:t>
      </w:r>
      <w:r w:rsidRPr="004A67FA">
        <w:rPr>
          <w:rFonts w:hint="eastAsia"/>
          <w:lang w:val="en-US" w:eastAsia="zh-TW"/>
        </w:rPr>
        <w:t>旗標</w:t>
      </w:r>
      <w:r w:rsidRPr="00AD03BB">
        <w:rPr>
          <w:rFonts w:hint="eastAsia"/>
          <w:lang w:eastAsia="zh-TW"/>
        </w:rPr>
        <w:t>。</w:t>
      </w:r>
    </w:p>
    <w:p w14:paraId="117702B6" w14:textId="77777777" w:rsidR="00AE190B" w:rsidRDefault="00AE190B" w:rsidP="00AE190B">
      <w:pPr>
        <w:pStyle w:val="a1"/>
        <w:ind w:left="360"/>
        <w:rPr>
          <w:lang w:val="en-US" w:eastAsia="zh-TW"/>
        </w:rPr>
      </w:pPr>
    </w:p>
    <w:p w14:paraId="1DAFAA28" w14:textId="66486953" w:rsidR="00AE190B" w:rsidRDefault="00821D2E" w:rsidP="00AE190B">
      <w:pPr>
        <w:pStyle w:val="a1"/>
        <w:keepNext/>
        <w:ind w:left="360"/>
      </w:pPr>
      <w:r w:rsidRPr="00821D2E">
        <w:drawing>
          <wp:inline distT="0" distB="0" distL="0" distR="0" wp14:anchorId="02FD8F11" wp14:editId="4FFEA85E">
            <wp:extent cx="6120765" cy="1724660"/>
            <wp:effectExtent l="0" t="0" r="0" b="889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765" cy="1724660"/>
                    </a:xfrm>
                    <a:prstGeom prst="rect">
                      <a:avLst/>
                    </a:prstGeom>
                  </pic:spPr>
                </pic:pic>
              </a:graphicData>
            </a:graphic>
          </wp:inline>
        </w:drawing>
      </w:r>
    </w:p>
    <w:p w14:paraId="771F702F" w14:textId="55B832AB" w:rsidR="00AE190B" w:rsidRDefault="00AE190B" w:rsidP="00AE190B">
      <w:pPr>
        <w:pStyle w:val="af3"/>
      </w:pPr>
      <w:r>
        <w:t xml:space="preserve">Figure </w:t>
      </w:r>
      <w:r w:rsidR="00EE6FA4">
        <w:fldChar w:fldCharType="begin"/>
      </w:r>
      <w:r w:rsidR="00EE6FA4">
        <w:instrText xml:space="preserve"> STYLEREF 1 \s </w:instrText>
      </w:r>
      <w:r w:rsidR="00EE6FA4">
        <w:fldChar w:fldCharType="separate"/>
      </w:r>
      <w:r w:rsidR="00EE6FA4">
        <w:rPr>
          <w:noProof/>
        </w:rPr>
        <w:t>3</w:t>
      </w:r>
      <w:r w:rsidR="00EE6FA4">
        <w:fldChar w:fldCharType="end"/>
      </w:r>
      <w:r w:rsidR="00EE6FA4">
        <w:noBreakHyphen/>
      </w:r>
      <w:r w:rsidR="00EE6FA4">
        <w:fldChar w:fldCharType="begin"/>
      </w:r>
      <w:r w:rsidR="00EE6FA4">
        <w:instrText xml:space="preserve"> SEQ Figure \* ARABIC \s 1 </w:instrText>
      </w:r>
      <w:r w:rsidR="00EE6FA4">
        <w:fldChar w:fldCharType="separate"/>
      </w:r>
      <w:r w:rsidR="00EE6FA4">
        <w:rPr>
          <w:noProof/>
        </w:rPr>
        <w:t>38</w:t>
      </w:r>
      <w:r w:rsidR="00EE6FA4">
        <w:fldChar w:fldCharType="end"/>
      </w:r>
      <w:r>
        <w:t xml:space="preserve"> </w:t>
      </w:r>
      <w:proofErr w:type="spellStart"/>
      <w:r w:rsidRPr="009E492D">
        <w:rPr>
          <w:rFonts w:hint="eastAsia"/>
        </w:rPr>
        <w:t>曲率旗標</w:t>
      </w:r>
      <w:proofErr w:type="spellEnd"/>
    </w:p>
    <w:p w14:paraId="0C1FA8FF" w14:textId="77777777" w:rsidR="00AE190B" w:rsidRPr="004648E8" w:rsidRDefault="00AE190B" w:rsidP="00AE190B">
      <w:pPr>
        <w:pStyle w:val="a1"/>
      </w:pPr>
    </w:p>
    <w:p w14:paraId="35A30419" w14:textId="0959AB5C" w:rsidR="00AE190B" w:rsidRPr="00AD03BB" w:rsidRDefault="00AE190B" w:rsidP="00AE190B">
      <w:pPr>
        <w:pStyle w:val="a1"/>
        <w:ind w:left="360"/>
        <w:rPr>
          <w:lang w:eastAsia="zh-TW"/>
        </w:rPr>
      </w:pPr>
      <w:r w:rsidRPr="00AD03BB">
        <w:rPr>
          <w:rFonts w:hint="eastAsia"/>
          <w:lang w:eastAsia="zh-TW"/>
        </w:rPr>
        <w:t>當左右車道線</w:t>
      </w:r>
      <w:r>
        <w:rPr>
          <w:rFonts w:hint="eastAsia"/>
          <w:lang w:eastAsia="zh-TW"/>
        </w:rPr>
        <w:t>曲率半徑皆大於K</w:t>
      </w:r>
      <w:r w:rsidR="005D3BBF">
        <w:rPr>
          <w:rFonts w:hint="eastAsia"/>
          <w:lang w:eastAsia="zh-TW"/>
        </w:rPr>
        <w:t>LIC</w:t>
      </w:r>
      <w:r>
        <w:rPr>
          <w:rFonts w:hint="eastAsia"/>
          <w:lang w:eastAsia="zh-TW"/>
        </w:rPr>
        <w:t>_C2Ma</w:t>
      </w:r>
      <w:r>
        <w:rPr>
          <w:lang w:eastAsia="zh-TW"/>
        </w:rPr>
        <w:t>x4Act_rat(1</w:t>
      </w:r>
      <w:r>
        <w:rPr>
          <w:rFonts w:hint="eastAsia"/>
          <w:lang w:eastAsia="zh-TW"/>
        </w:rPr>
        <w:t>)且維持K</w:t>
      </w:r>
      <w:r w:rsidR="005D3BBF">
        <w:rPr>
          <w:rFonts w:hint="eastAsia"/>
          <w:lang w:eastAsia="zh-TW"/>
        </w:rPr>
        <w:t>LIC</w:t>
      </w:r>
      <w:r>
        <w:rPr>
          <w:rFonts w:hint="eastAsia"/>
          <w:lang w:eastAsia="zh-TW"/>
        </w:rPr>
        <w:t>_L</w:t>
      </w:r>
      <w:r>
        <w:rPr>
          <w:lang w:eastAsia="zh-TW"/>
        </w:rPr>
        <w:t>n</w:t>
      </w:r>
      <w:r>
        <w:rPr>
          <w:rFonts w:hint="eastAsia"/>
          <w:lang w:eastAsia="zh-TW"/>
        </w:rPr>
        <w:t>4</w:t>
      </w:r>
      <w:r>
        <w:rPr>
          <w:lang w:eastAsia="zh-TW"/>
        </w:rPr>
        <w:t>ActThr_s (1)</w:t>
      </w:r>
      <w:r>
        <w:rPr>
          <w:rFonts w:hint="eastAsia"/>
          <w:lang w:eastAsia="zh-TW"/>
        </w:rPr>
        <w:t>秒以上</w:t>
      </w:r>
      <w:r w:rsidRPr="00AD03BB">
        <w:rPr>
          <w:rFonts w:hint="eastAsia"/>
          <w:lang w:eastAsia="zh-TW"/>
        </w:rPr>
        <w:t>，</w:t>
      </w:r>
      <w:r>
        <w:rPr>
          <w:rFonts w:hint="eastAsia"/>
          <w:lang w:eastAsia="zh-TW"/>
        </w:rPr>
        <w:t>曲率</w:t>
      </w:r>
      <w:r>
        <w:rPr>
          <w:rFonts w:hint="eastAsia"/>
          <w:lang w:val="en-US" w:eastAsia="zh-TW"/>
        </w:rPr>
        <w:t>作動</w:t>
      </w:r>
      <w:r w:rsidRPr="00AD03BB">
        <w:rPr>
          <w:rFonts w:hint="eastAsia"/>
          <w:lang w:eastAsia="zh-TW"/>
        </w:rPr>
        <w:t>旗標為</w:t>
      </w:r>
      <w:r w:rsidRPr="00AD03BB">
        <w:rPr>
          <w:lang w:eastAsia="zh-TW"/>
        </w:rPr>
        <w:t>TRUE</w:t>
      </w:r>
      <w:r w:rsidRPr="00AD03BB">
        <w:rPr>
          <w:rFonts w:hint="eastAsia"/>
          <w:lang w:eastAsia="zh-TW"/>
        </w:rPr>
        <w:t>。</w:t>
      </w:r>
    </w:p>
    <w:p w14:paraId="49E0F52B" w14:textId="77777777" w:rsidR="00AE190B" w:rsidRPr="007C7CBC" w:rsidRDefault="00AE190B" w:rsidP="00AE190B">
      <w:pPr>
        <w:pStyle w:val="a1"/>
        <w:ind w:leftChars="177" w:left="425"/>
      </w:pPr>
    </w:p>
    <w:p w14:paraId="562A5467" w14:textId="1D0661D2" w:rsidR="00AE190B" w:rsidRDefault="008F0A20" w:rsidP="00AE190B">
      <w:pPr>
        <w:pStyle w:val="a1"/>
        <w:ind w:leftChars="177" w:left="425"/>
        <w:rPr>
          <w:b/>
          <w:bCs w:val="0"/>
          <w:lang w:eastAsia="zh-TW"/>
        </w:rPr>
      </w:pPr>
      <w:r w:rsidRPr="008F0A20">
        <w:rPr>
          <w:rFonts w:hint="eastAsia"/>
          <w:b/>
          <w:lang w:eastAsia="zh-TW"/>
        </w:rPr>
        <w:t>曲率</w:t>
      </w:r>
      <w:r w:rsidRPr="008F0A20">
        <w:rPr>
          <w:rFonts w:hint="eastAsia"/>
          <w:b/>
          <w:lang w:val="en-US" w:eastAsia="zh-TW"/>
        </w:rPr>
        <w:t>作動</w:t>
      </w:r>
      <w:r w:rsidRPr="008F0A20">
        <w:rPr>
          <w:rFonts w:hint="eastAsia"/>
          <w:b/>
          <w:lang w:eastAsia="zh-TW"/>
        </w:rPr>
        <w:t>旗標</w:t>
      </w:r>
      <w:r w:rsidR="00AE190B" w:rsidRPr="008F0A20">
        <w:rPr>
          <w:rFonts w:hint="eastAsia"/>
          <w:b/>
          <w:bCs w:val="0"/>
          <w:lang w:eastAsia="zh-TW"/>
        </w:rPr>
        <w:t>判</w:t>
      </w:r>
      <w:r w:rsidR="00AE190B">
        <w:rPr>
          <w:rFonts w:hint="eastAsia"/>
          <w:b/>
          <w:bCs w:val="0"/>
          <w:lang w:eastAsia="zh-TW"/>
        </w:rPr>
        <w:t>斷條件如下：</w:t>
      </w:r>
    </w:p>
    <w:p w14:paraId="30F4CED5" w14:textId="6C161D9B" w:rsidR="00AE190B" w:rsidRDefault="00AE190B" w:rsidP="00AE190B">
      <w:pPr>
        <w:pStyle w:val="a1"/>
        <w:ind w:leftChars="177" w:left="425"/>
        <w:rPr>
          <w:lang w:eastAsia="zh-TW"/>
        </w:rPr>
      </w:pPr>
      <w:r w:rsidRPr="0088028C">
        <w:t>V</w:t>
      </w:r>
      <w:r w:rsidR="006B63F3">
        <w:t>LIC</w:t>
      </w:r>
      <w:r w:rsidRPr="0088028C">
        <w:t>_LnC2LABS_rat</w:t>
      </w:r>
      <w:r>
        <w:rPr>
          <w:rFonts w:hint="eastAsia"/>
          <w:lang w:eastAsia="zh-TW"/>
        </w:rPr>
        <w:t xml:space="preserve"> </w:t>
      </w:r>
      <m:oMath>
        <m:r>
          <m:rPr>
            <m:sty m:val="p"/>
          </m:rPr>
          <w:rPr>
            <w:rFonts w:ascii="Cambria Math" w:hAnsi="Cambria Math"/>
          </w:rPr>
          <m:t>≥</m:t>
        </m:r>
      </m:oMath>
      <w:r>
        <w:rPr>
          <w:rFonts w:hint="eastAsia"/>
          <w:lang w:eastAsia="zh-TW"/>
        </w:rPr>
        <w:t xml:space="preserve"> </w:t>
      </w:r>
      <w:r w:rsidRPr="0088028C">
        <w:rPr>
          <w:lang w:eastAsia="zh-TW"/>
        </w:rPr>
        <w:t>K</w:t>
      </w:r>
      <w:r w:rsidR="005D3BBF">
        <w:rPr>
          <w:lang w:eastAsia="zh-TW"/>
        </w:rPr>
        <w:t>LIC</w:t>
      </w:r>
      <w:r w:rsidRPr="0088028C">
        <w:rPr>
          <w:lang w:eastAsia="zh-TW"/>
        </w:rPr>
        <w:t>_C2Max4Act_rat</w:t>
      </w:r>
    </w:p>
    <w:p w14:paraId="3AAF8BEF" w14:textId="77777777" w:rsidR="00AE190B" w:rsidRPr="00727048" w:rsidRDefault="00AE190B" w:rsidP="00AE190B">
      <w:pPr>
        <w:pStyle w:val="a1"/>
        <w:ind w:leftChars="177" w:left="425"/>
        <w:rPr>
          <w:lang w:eastAsia="zh-TW"/>
        </w:rPr>
      </w:pPr>
      <w:r>
        <w:rPr>
          <w:lang w:eastAsia="zh-TW"/>
        </w:rPr>
        <w:t xml:space="preserve">AND </w:t>
      </w:r>
    </w:p>
    <w:p w14:paraId="7B981F65" w14:textId="29D99F4A" w:rsidR="00AE190B" w:rsidRDefault="00AE190B" w:rsidP="00AE190B">
      <w:pPr>
        <w:pStyle w:val="a1"/>
        <w:ind w:leftChars="177" w:left="425"/>
        <w:rPr>
          <w:lang w:eastAsia="zh-TW"/>
        </w:rPr>
      </w:pPr>
      <w:r w:rsidRPr="0088028C">
        <w:rPr>
          <w:lang w:val="en-US" w:eastAsia="zh-TW"/>
        </w:rPr>
        <w:t>V</w:t>
      </w:r>
      <w:r w:rsidR="006B63F3">
        <w:rPr>
          <w:lang w:val="en-US" w:eastAsia="zh-TW"/>
        </w:rPr>
        <w:t>LIC</w:t>
      </w:r>
      <w:r w:rsidRPr="0088028C">
        <w:rPr>
          <w:lang w:val="en-US" w:eastAsia="zh-TW"/>
        </w:rPr>
        <w:t>_LnC2RABS_rat</w:t>
      </w:r>
      <w:r>
        <w:rPr>
          <w:rFonts w:hint="eastAsia"/>
          <w:lang w:val="en-US" w:eastAsia="zh-TW"/>
        </w:rPr>
        <w:t xml:space="preserve"> </w:t>
      </w:r>
      <m:oMath>
        <m:r>
          <m:rPr>
            <m:sty m:val="p"/>
          </m:rPr>
          <w:rPr>
            <w:rFonts w:ascii="Cambria Math" w:hAnsi="Cambria Math"/>
          </w:rPr>
          <m:t>≥</m:t>
        </m:r>
      </m:oMath>
      <w:r>
        <w:rPr>
          <w:rFonts w:hint="eastAsia"/>
          <w:lang w:eastAsia="zh-TW"/>
        </w:rPr>
        <w:t xml:space="preserve"> </w:t>
      </w:r>
      <w:r w:rsidRPr="0088028C">
        <w:rPr>
          <w:lang w:eastAsia="zh-TW"/>
        </w:rPr>
        <w:t>K</w:t>
      </w:r>
      <w:r w:rsidR="005D3BBF">
        <w:rPr>
          <w:lang w:eastAsia="zh-TW"/>
        </w:rPr>
        <w:t>LIC</w:t>
      </w:r>
      <w:r w:rsidRPr="0088028C">
        <w:rPr>
          <w:lang w:eastAsia="zh-TW"/>
        </w:rPr>
        <w:t>_C2Max4Act_rat</w:t>
      </w:r>
    </w:p>
    <w:p w14:paraId="15F96226" w14:textId="07421E64" w:rsidR="00AE190B" w:rsidRDefault="00AE190B" w:rsidP="00AE190B">
      <w:pPr>
        <w:pStyle w:val="a1"/>
        <w:ind w:leftChars="177" w:left="425"/>
        <w:rPr>
          <w:lang w:eastAsia="zh-TW"/>
        </w:rPr>
      </w:pPr>
      <w:r>
        <w:rPr>
          <w:rFonts w:hint="eastAsia"/>
          <w:lang w:val="en-US" w:eastAsia="zh-TW"/>
        </w:rPr>
        <w:t>成立</w:t>
      </w:r>
      <w:r>
        <w:rPr>
          <w:rFonts w:hint="eastAsia"/>
          <w:lang w:eastAsia="zh-TW"/>
        </w:rPr>
        <w:t>K</w:t>
      </w:r>
      <w:r w:rsidR="005D3BBF">
        <w:rPr>
          <w:rFonts w:hint="eastAsia"/>
          <w:lang w:eastAsia="zh-TW"/>
        </w:rPr>
        <w:t>LIC</w:t>
      </w:r>
      <w:r>
        <w:rPr>
          <w:rFonts w:hint="eastAsia"/>
          <w:lang w:eastAsia="zh-TW"/>
        </w:rPr>
        <w:t>_La</w:t>
      </w:r>
      <w:r>
        <w:rPr>
          <w:lang w:eastAsia="zh-TW"/>
        </w:rPr>
        <w:t>ne</w:t>
      </w:r>
      <w:r>
        <w:rPr>
          <w:rFonts w:hint="eastAsia"/>
          <w:lang w:eastAsia="zh-TW"/>
        </w:rPr>
        <w:t>4</w:t>
      </w:r>
      <w:r>
        <w:rPr>
          <w:lang w:eastAsia="zh-TW"/>
        </w:rPr>
        <w:t>ActThr_s</w:t>
      </w:r>
      <w:r>
        <w:rPr>
          <w:rFonts w:hint="eastAsia"/>
          <w:lang w:eastAsia="zh-TW"/>
        </w:rPr>
        <w:t xml:space="preserve">秒 </w:t>
      </w:r>
    </w:p>
    <w:p w14:paraId="1B371A68" w14:textId="500F9FF1" w:rsidR="00AE190B" w:rsidRDefault="00AE190B" w:rsidP="008F0A20">
      <w:pPr>
        <w:pStyle w:val="a1"/>
        <w:numPr>
          <w:ilvl w:val="0"/>
          <w:numId w:val="18"/>
        </w:numPr>
        <w:ind w:hanging="414"/>
        <w:rPr>
          <w:bCs w:val="0"/>
        </w:rPr>
      </w:pPr>
      <w:r w:rsidRPr="00CD3C31">
        <w:rPr>
          <w:lang w:eastAsia="zh-TW"/>
        </w:rPr>
        <w:t>V</w:t>
      </w:r>
      <w:r w:rsidR="005D3BBF">
        <w:rPr>
          <w:lang w:eastAsia="zh-TW"/>
        </w:rPr>
        <w:t>LIC</w:t>
      </w:r>
      <w:r w:rsidRPr="00CD3C31">
        <w:rPr>
          <w:lang w:eastAsia="zh-TW"/>
        </w:rPr>
        <w:t>_Curvature4Act_flg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0277D13F" w14:textId="4CF0F538" w:rsidR="004030C8" w:rsidRPr="004030C8" w:rsidRDefault="004030C8" w:rsidP="004030C8">
      <w:pPr>
        <w:pStyle w:val="a1"/>
        <w:ind w:left="426"/>
      </w:pPr>
      <w:r w:rsidRPr="004030C8">
        <w:rPr>
          <w:rFonts w:hint="eastAsia"/>
          <w:bCs w:val="0"/>
          <w:lang w:eastAsia="zh-TW"/>
        </w:rPr>
        <w:t>其中</w:t>
      </w:r>
      <w:r w:rsidRPr="004030C8">
        <w:t>VLIC_LnC2LABS_rat</w:t>
      </w:r>
      <w:r w:rsidRPr="004030C8">
        <w:t xml:space="preserve"> = </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2*VLIC_LnC2L_1pm</m:t>
            </m:r>
          </m:den>
        </m:f>
      </m:oMath>
    </w:p>
    <w:p w14:paraId="01196613" w14:textId="10D6F365" w:rsidR="004030C8" w:rsidRPr="004030C8" w:rsidRDefault="004030C8" w:rsidP="004030C8">
      <w:pPr>
        <w:pStyle w:val="a1"/>
        <w:ind w:left="426"/>
        <w:rPr>
          <w:bCs w:val="0"/>
        </w:rPr>
      </w:pPr>
      <w:r w:rsidRPr="004030C8">
        <w:rPr>
          <w:rFonts w:hint="eastAsia"/>
          <w:bCs w:val="0"/>
          <w:lang w:eastAsia="zh-TW"/>
        </w:rPr>
        <w:t>其中</w:t>
      </w:r>
      <w:r w:rsidRPr="004030C8">
        <w:rPr>
          <w:bCs w:val="0"/>
        </w:rPr>
        <w:t>VLIC_LnC2RABS_rat</w:t>
      </w:r>
      <w:r w:rsidRPr="004030C8">
        <w:rPr>
          <w:bCs w:val="0"/>
        </w:rPr>
        <w:t xml:space="preserve"> = </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2*VLIC_LnC2R_1pm</m:t>
            </m:r>
          </m:den>
        </m:f>
      </m:oMath>
    </w:p>
    <w:p w14:paraId="0A48A20A" w14:textId="070003A7" w:rsidR="00554208" w:rsidRDefault="00554208" w:rsidP="00AE190B">
      <w:pPr>
        <w:pStyle w:val="a1"/>
        <w:ind w:leftChars="177" w:left="425"/>
        <w:rPr>
          <w:lang w:eastAsia="zh-TW"/>
        </w:rPr>
      </w:pPr>
      <w:r>
        <w:rPr>
          <w:rFonts w:hint="eastAsia"/>
          <w:bCs w:val="0"/>
          <w:lang w:eastAsia="zh-TW"/>
        </w:rPr>
        <w:t>其中</w:t>
      </w:r>
      <w:r w:rsidRPr="0088028C">
        <w:rPr>
          <w:lang w:eastAsia="zh-TW"/>
        </w:rPr>
        <w:t>K</w:t>
      </w:r>
      <w:r w:rsidR="005D3BBF">
        <w:rPr>
          <w:lang w:eastAsia="zh-TW"/>
        </w:rPr>
        <w:t>LIC</w:t>
      </w:r>
      <w:r w:rsidRPr="0088028C">
        <w:rPr>
          <w:lang w:eastAsia="zh-TW"/>
        </w:rPr>
        <w:t>_C2Max4Act_rat</w:t>
      </w:r>
      <w:r>
        <w:rPr>
          <w:rFonts w:hint="eastAsia"/>
          <w:lang w:eastAsia="zh-TW"/>
        </w:rPr>
        <w:t xml:space="preserve"> = </w:t>
      </w:r>
      <w:r>
        <w:rPr>
          <w:lang w:eastAsia="zh-TW"/>
        </w:rPr>
        <w:t>1</w:t>
      </w:r>
    </w:p>
    <w:p w14:paraId="0FD9FE0B" w14:textId="4ECA738E" w:rsidR="00554208" w:rsidRDefault="00554208" w:rsidP="00AE190B">
      <w:pPr>
        <w:pStyle w:val="a1"/>
        <w:ind w:leftChars="177" w:left="425"/>
        <w:rPr>
          <w:bCs w:val="0"/>
        </w:rPr>
      </w:pPr>
      <w:r>
        <w:rPr>
          <w:rFonts w:hint="eastAsia"/>
          <w:bCs w:val="0"/>
          <w:lang w:eastAsia="zh-TW"/>
        </w:rPr>
        <w:lastRenderedPageBreak/>
        <w:t>其中</w:t>
      </w:r>
      <w:r w:rsidR="00DA60A3">
        <w:rPr>
          <w:rFonts w:hint="eastAsia"/>
          <w:lang w:eastAsia="zh-TW"/>
        </w:rPr>
        <w:t>K</w:t>
      </w:r>
      <w:r w:rsidR="005D3BBF">
        <w:rPr>
          <w:rFonts w:hint="eastAsia"/>
          <w:lang w:eastAsia="zh-TW"/>
        </w:rPr>
        <w:t>LIC</w:t>
      </w:r>
      <w:r w:rsidR="00DA60A3">
        <w:rPr>
          <w:rFonts w:hint="eastAsia"/>
          <w:lang w:eastAsia="zh-TW"/>
        </w:rPr>
        <w:t>_La</w:t>
      </w:r>
      <w:r w:rsidR="00DA60A3">
        <w:rPr>
          <w:lang w:eastAsia="zh-TW"/>
        </w:rPr>
        <w:t>ne</w:t>
      </w:r>
      <w:r w:rsidR="00DA60A3">
        <w:rPr>
          <w:rFonts w:hint="eastAsia"/>
          <w:lang w:eastAsia="zh-TW"/>
        </w:rPr>
        <w:t>4</w:t>
      </w:r>
      <w:r w:rsidR="00DA60A3">
        <w:rPr>
          <w:lang w:eastAsia="zh-TW"/>
        </w:rPr>
        <w:t>ActThr_s</w:t>
      </w:r>
      <w:r w:rsidR="00DA60A3">
        <w:rPr>
          <w:rFonts w:hint="eastAsia"/>
          <w:lang w:eastAsia="zh-TW"/>
        </w:rPr>
        <w:t xml:space="preserve"> = </w:t>
      </w:r>
      <w:r w:rsidR="00DA60A3">
        <w:rPr>
          <w:lang w:eastAsia="zh-TW"/>
        </w:rPr>
        <w:t>1</w:t>
      </w:r>
    </w:p>
    <w:p w14:paraId="2BFCD004" w14:textId="77777777" w:rsidR="00AE190B" w:rsidRPr="004A67FA" w:rsidRDefault="00AE190B" w:rsidP="00AE190B">
      <w:pPr>
        <w:pStyle w:val="a1"/>
        <w:rPr>
          <w:lang w:val="en-US" w:eastAsia="zh-TW"/>
        </w:rPr>
      </w:pPr>
    </w:p>
    <w:p w14:paraId="1CC4E0D4" w14:textId="77777777" w:rsidR="00AE190B" w:rsidRDefault="00AE190B" w:rsidP="00AE190B">
      <w:pPr>
        <w:pStyle w:val="a1"/>
        <w:numPr>
          <w:ilvl w:val="0"/>
          <w:numId w:val="13"/>
        </w:numPr>
        <w:rPr>
          <w:lang w:val="en-US" w:eastAsia="zh-TW"/>
        </w:rPr>
      </w:pPr>
      <w:r w:rsidRPr="004A67FA">
        <w:rPr>
          <w:rFonts w:hint="eastAsia"/>
          <w:lang w:val="en-US" w:eastAsia="zh-TW"/>
        </w:rPr>
        <w:t>車道線寬度</w:t>
      </w:r>
      <w:r>
        <w:rPr>
          <w:rFonts w:hint="eastAsia"/>
          <w:lang w:val="en-US" w:eastAsia="zh-TW"/>
        </w:rPr>
        <w:t>作動</w:t>
      </w:r>
      <w:r w:rsidRPr="004A67FA">
        <w:rPr>
          <w:rFonts w:hint="eastAsia"/>
          <w:lang w:val="en-US" w:eastAsia="zh-TW"/>
        </w:rPr>
        <w:t>旗標</w:t>
      </w:r>
    </w:p>
    <w:p w14:paraId="47F1E168" w14:textId="77777777" w:rsidR="00AE190B" w:rsidRPr="003064B2" w:rsidRDefault="00AE190B" w:rsidP="00AE190B">
      <w:pPr>
        <w:pStyle w:val="a1"/>
        <w:ind w:left="360"/>
        <w:rPr>
          <w:lang w:val="en-US" w:eastAsia="zh-TW"/>
        </w:rPr>
      </w:pPr>
      <w:r>
        <w:rPr>
          <w:rFonts w:hint="eastAsia"/>
          <w:lang w:val="en-US" w:eastAsia="zh-TW"/>
        </w:rPr>
        <w:t>依左右車道線C0</w:t>
      </w:r>
      <w:r>
        <w:rPr>
          <w:rFonts w:hint="eastAsia"/>
          <w:lang w:eastAsia="zh-TW"/>
        </w:rPr>
        <w:t>判斷</w:t>
      </w:r>
      <w:r w:rsidRPr="004A67FA">
        <w:rPr>
          <w:rFonts w:hint="eastAsia"/>
          <w:lang w:val="en-US" w:eastAsia="zh-TW"/>
        </w:rPr>
        <w:t>車道線寬度</w:t>
      </w:r>
      <w:r>
        <w:rPr>
          <w:rFonts w:hint="eastAsia"/>
          <w:lang w:val="en-US" w:eastAsia="zh-TW"/>
        </w:rPr>
        <w:t>作動</w:t>
      </w:r>
      <w:r w:rsidRPr="004A67FA">
        <w:rPr>
          <w:rFonts w:hint="eastAsia"/>
          <w:lang w:val="en-US" w:eastAsia="zh-TW"/>
        </w:rPr>
        <w:t>旗標</w:t>
      </w:r>
      <w:r w:rsidRPr="00AD03BB">
        <w:rPr>
          <w:rFonts w:hint="eastAsia"/>
          <w:lang w:eastAsia="zh-TW"/>
        </w:rPr>
        <w:t>。</w:t>
      </w:r>
    </w:p>
    <w:p w14:paraId="25613C0F" w14:textId="609940B5" w:rsidR="00AE190B" w:rsidRDefault="004030C8" w:rsidP="00AE190B">
      <w:pPr>
        <w:pStyle w:val="a1"/>
        <w:keepNext/>
        <w:ind w:left="360"/>
      </w:pPr>
      <w:r w:rsidRPr="004030C8">
        <w:drawing>
          <wp:inline distT="0" distB="0" distL="0" distR="0" wp14:anchorId="7254553D" wp14:editId="156054D8">
            <wp:extent cx="6120765" cy="116205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765" cy="1162050"/>
                    </a:xfrm>
                    <a:prstGeom prst="rect">
                      <a:avLst/>
                    </a:prstGeom>
                  </pic:spPr>
                </pic:pic>
              </a:graphicData>
            </a:graphic>
          </wp:inline>
        </w:drawing>
      </w:r>
    </w:p>
    <w:p w14:paraId="1E49C6CB" w14:textId="1175FE7A" w:rsidR="00AE190B" w:rsidRDefault="00AE190B" w:rsidP="00AE190B">
      <w:pPr>
        <w:pStyle w:val="af3"/>
        <w:rPr>
          <w:lang w:eastAsia="zh-TW"/>
        </w:rPr>
      </w:pPr>
      <w:r>
        <w:t xml:space="preserve">Figure </w:t>
      </w:r>
      <w:r w:rsidR="00EE6FA4">
        <w:fldChar w:fldCharType="begin"/>
      </w:r>
      <w:r w:rsidR="00EE6FA4">
        <w:instrText xml:space="preserve"> STYLEREF 1 \s </w:instrText>
      </w:r>
      <w:r w:rsidR="00EE6FA4">
        <w:fldChar w:fldCharType="separate"/>
      </w:r>
      <w:r w:rsidR="00EE6FA4">
        <w:rPr>
          <w:noProof/>
        </w:rPr>
        <w:t>3</w:t>
      </w:r>
      <w:r w:rsidR="00EE6FA4">
        <w:fldChar w:fldCharType="end"/>
      </w:r>
      <w:r w:rsidR="00EE6FA4">
        <w:noBreakHyphen/>
      </w:r>
      <w:r w:rsidR="00EE6FA4">
        <w:fldChar w:fldCharType="begin"/>
      </w:r>
      <w:r w:rsidR="00EE6FA4">
        <w:instrText xml:space="preserve"> SEQ Figure \* ARABIC \s 1 </w:instrText>
      </w:r>
      <w:r w:rsidR="00EE6FA4">
        <w:fldChar w:fldCharType="separate"/>
      </w:r>
      <w:r w:rsidR="00EE6FA4">
        <w:rPr>
          <w:noProof/>
        </w:rPr>
        <w:t>39</w:t>
      </w:r>
      <w:r w:rsidR="00EE6FA4">
        <w:fldChar w:fldCharType="end"/>
      </w:r>
      <w:r>
        <w:rPr>
          <w:rFonts w:hint="eastAsia"/>
          <w:lang w:eastAsia="zh-TW"/>
        </w:rPr>
        <w:t xml:space="preserve"> </w:t>
      </w:r>
      <w:r w:rsidRPr="005A0968">
        <w:rPr>
          <w:rFonts w:hint="eastAsia"/>
          <w:lang w:eastAsia="zh-TW"/>
        </w:rPr>
        <w:t>車道線寬度旗標</w:t>
      </w:r>
    </w:p>
    <w:p w14:paraId="0F5C2E32" w14:textId="77777777" w:rsidR="00AE190B" w:rsidRPr="003064B2" w:rsidRDefault="00AE190B" w:rsidP="00AE190B">
      <w:pPr>
        <w:pStyle w:val="a1"/>
        <w:rPr>
          <w:lang w:eastAsia="zh-TW"/>
        </w:rPr>
      </w:pPr>
    </w:p>
    <w:p w14:paraId="5E64DC79" w14:textId="486A531E" w:rsidR="00AE190B" w:rsidRDefault="00AE190B" w:rsidP="00AE190B">
      <w:pPr>
        <w:pStyle w:val="a1"/>
        <w:ind w:left="360"/>
        <w:rPr>
          <w:lang w:eastAsia="zh-TW"/>
        </w:rPr>
      </w:pPr>
      <w:r>
        <w:rPr>
          <w:rFonts w:hint="eastAsia"/>
          <w:lang w:val="en-US" w:eastAsia="zh-TW"/>
        </w:rPr>
        <w:t>將左側車道線C0L減去右側車道線C0R作為</w:t>
      </w:r>
      <w:r w:rsidRPr="00AD03BB">
        <w:rPr>
          <w:rFonts w:hint="eastAsia"/>
          <w:lang w:eastAsia="zh-TW"/>
        </w:rPr>
        <w:t>車道線</w:t>
      </w:r>
      <w:r>
        <w:rPr>
          <w:rFonts w:hint="eastAsia"/>
          <w:lang w:eastAsia="zh-TW"/>
        </w:rPr>
        <w:t>寬度，</w:t>
      </w:r>
      <w:r w:rsidRPr="00AD03BB">
        <w:rPr>
          <w:rFonts w:hint="eastAsia"/>
          <w:lang w:eastAsia="zh-TW"/>
        </w:rPr>
        <w:t>當車道線</w:t>
      </w:r>
      <w:r>
        <w:rPr>
          <w:rFonts w:hint="eastAsia"/>
          <w:lang w:eastAsia="zh-TW"/>
        </w:rPr>
        <w:t>寬度介於上限</w:t>
      </w:r>
      <w:proofErr w:type="spellStart"/>
      <w:r w:rsidRPr="00A81D7A">
        <w:rPr>
          <w:lang w:eastAsia="zh-TW"/>
        </w:rPr>
        <w:t>K</w:t>
      </w:r>
      <w:r w:rsidR="005D3BBF">
        <w:rPr>
          <w:lang w:eastAsia="zh-TW"/>
        </w:rPr>
        <w:t>LIC</w:t>
      </w:r>
      <w:r w:rsidRPr="00A81D7A">
        <w:rPr>
          <w:lang w:eastAsia="zh-TW"/>
        </w:rPr>
        <w:t>_LnWidthUpThr_m</w:t>
      </w:r>
      <w:proofErr w:type="spellEnd"/>
      <w:r>
        <w:rPr>
          <w:rFonts w:hint="eastAsia"/>
          <w:lang w:eastAsia="zh-TW"/>
        </w:rPr>
        <w:t xml:space="preserve"> (5)與下限</w:t>
      </w:r>
      <w:proofErr w:type="spellStart"/>
      <w:r w:rsidRPr="00A81D7A">
        <w:rPr>
          <w:lang w:eastAsia="zh-TW"/>
        </w:rPr>
        <w:t>K</w:t>
      </w:r>
      <w:r w:rsidR="005D3BBF">
        <w:rPr>
          <w:lang w:eastAsia="zh-TW"/>
        </w:rPr>
        <w:t>LIC</w:t>
      </w:r>
      <w:r w:rsidRPr="00A81D7A">
        <w:rPr>
          <w:lang w:eastAsia="zh-TW"/>
        </w:rPr>
        <w:t>_LnWidth</w:t>
      </w:r>
      <w:r>
        <w:rPr>
          <w:lang w:eastAsia="zh-TW"/>
        </w:rPr>
        <w:t>Low</w:t>
      </w:r>
      <w:r w:rsidRPr="00A81D7A">
        <w:rPr>
          <w:lang w:eastAsia="zh-TW"/>
        </w:rPr>
        <w:t>Thr_m</w:t>
      </w:r>
      <w:proofErr w:type="spellEnd"/>
      <w:r>
        <w:rPr>
          <w:rFonts w:hint="eastAsia"/>
          <w:lang w:eastAsia="zh-TW"/>
        </w:rPr>
        <w:t xml:space="preserve"> (2)且維持K</w:t>
      </w:r>
      <w:r w:rsidR="005D3BBF">
        <w:rPr>
          <w:rFonts w:hint="eastAsia"/>
          <w:lang w:eastAsia="zh-TW"/>
        </w:rPr>
        <w:t>LIC</w:t>
      </w:r>
      <w:r>
        <w:rPr>
          <w:rFonts w:hint="eastAsia"/>
          <w:lang w:eastAsia="zh-TW"/>
        </w:rPr>
        <w:t>_L</w:t>
      </w:r>
      <w:r>
        <w:rPr>
          <w:lang w:eastAsia="zh-TW"/>
        </w:rPr>
        <w:t>n</w:t>
      </w:r>
      <w:r>
        <w:rPr>
          <w:rFonts w:hint="eastAsia"/>
          <w:lang w:eastAsia="zh-TW"/>
        </w:rPr>
        <w:t>4</w:t>
      </w:r>
      <w:r>
        <w:rPr>
          <w:lang w:eastAsia="zh-TW"/>
        </w:rPr>
        <w:t>ActThr_s (1)</w:t>
      </w:r>
      <w:r>
        <w:rPr>
          <w:rFonts w:hint="eastAsia"/>
          <w:lang w:eastAsia="zh-TW"/>
        </w:rPr>
        <w:t>秒以上</w:t>
      </w:r>
      <w:r w:rsidRPr="00AD03BB">
        <w:rPr>
          <w:rFonts w:hint="eastAsia"/>
          <w:lang w:eastAsia="zh-TW"/>
        </w:rPr>
        <w:t>，</w:t>
      </w:r>
      <w:r>
        <w:rPr>
          <w:rFonts w:hint="eastAsia"/>
          <w:lang w:eastAsia="zh-TW"/>
        </w:rPr>
        <w:t>車道線寬度</w:t>
      </w:r>
      <w:r>
        <w:rPr>
          <w:rFonts w:hint="eastAsia"/>
          <w:lang w:val="en-US" w:eastAsia="zh-TW"/>
        </w:rPr>
        <w:t>作動</w:t>
      </w:r>
      <w:r w:rsidRPr="00AD03BB">
        <w:rPr>
          <w:rFonts w:hint="eastAsia"/>
          <w:lang w:eastAsia="zh-TW"/>
        </w:rPr>
        <w:t>旗標為</w:t>
      </w:r>
      <w:r w:rsidRPr="00AD03BB">
        <w:rPr>
          <w:lang w:eastAsia="zh-TW"/>
        </w:rPr>
        <w:t>TRUE</w:t>
      </w:r>
      <w:r w:rsidRPr="00AD03BB">
        <w:rPr>
          <w:rFonts w:hint="eastAsia"/>
          <w:lang w:eastAsia="zh-TW"/>
        </w:rPr>
        <w:t>。</w:t>
      </w:r>
    </w:p>
    <w:p w14:paraId="5E6B0385" w14:textId="77777777" w:rsidR="00AE190B" w:rsidRPr="007C7CBC" w:rsidRDefault="00AE190B" w:rsidP="00AE190B">
      <w:pPr>
        <w:pStyle w:val="a1"/>
        <w:ind w:left="360"/>
        <w:rPr>
          <w:lang w:eastAsia="zh-TW"/>
        </w:rPr>
      </w:pPr>
    </w:p>
    <w:p w14:paraId="4A72DEEE" w14:textId="02E2B299" w:rsidR="00AE190B" w:rsidRDefault="008F0A20" w:rsidP="00AE190B">
      <w:pPr>
        <w:pStyle w:val="a1"/>
        <w:ind w:leftChars="177" w:left="425"/>
        <w:rPr>
          <w:b/>
          <w:bCs w:val="0"/>
          <w:lang w:eastAsia="zh-TW"/>
        </w:rPr>
      </w:pPr>
      <w:r w:rsidRPr="008F0A20">
        <w:rPr>
          <w:rFonts w:hint="eastAsia"/>
          <w:b/>
          <w:lang w:eastAsia="zh-TW"/>
        </w:rPr>
        <w:t>車道線寬度</w:t>
      </w:r>
      <w:r w:rsidRPr="008F0A20">
        <w:rPr>
          <w:rFonts w:hint="eastAsia"/>
          <w:b/>
          <w:lang w:val="en-US" w:eastAsia="zh-TW"/>
        </w:rPr>
        <w:t>作動</w:t>
      </w:r>
      <w:r w:rsidRPr="008F0A20">
        <w:rPr>
          <w:rFonts w:hint="eastAsia"/>
          <w:b/>
          <w:lang w:eastAsia="zh-TW"/>
        </w:rPr>
        <w:t>旗標</w:t>
      </w:r>
      <w:r w:rsidR="00AE190B">
        <w:rPr>
          <w:rFonts w:hint="eastAsia"/>
          <w:b/>
          <w:bCs w:val="0"/>
          <w:lang w:eastAsia="zh-TW"/>
        </w:rPr>
        <w:t>判斷條件如下：</w:t>
      </w:r>
    </w:p>
    <w:p w14:paraId="052AE0EA" w14:textId="451042C1" w:rsidR="00D242BA" w:rsidRPr="00D242BA" w:rsidRDefault="00D242BA" w:rsidP="00AE190B">
      <w:pPr>
        <w:pStyle w:val="a1"/>
        <w:ind w:leftChars="177" w:left="425"/>
        <w:rPr>
          <w:bCs w:val="0"/>
          <w:lang w:eastAsia="zh-TW"/>
        </w:rPr>
      </w:pPr>
      <w:r w:rsidRPr="00D242BA">
        <w:rPr>
          <w:rFonts w:hint="eastAsia"/>
          <w:bCs w:val="0"/>
          <w:lang w:eastAsia="zh-TW"/>
        </w:rPr>
        <w:t>M</w:t>
      </w:r>
      <w:r w:rsidRPr="00D242BA">
        <w:rPr>
          <w:bCs w:val="0"/>
          <w:lang w:eastAsia="zh-TW"/>
        </w:rPr>
        <w:t>AX</w:t>
      </w:r>
      <w:r>
        <w:rPr>
          <w:bCs w:val="0"/>
          <w:lang w:eastAsia="zh-TW"/>
        </w:rPr>
        <w:t>(MIN(</w:t>
      </w:r>
      <w:r w:rsidR="006F3410">
        <w:rPr>
          <w:lang w:eastAsia="zh-TW"/>
        </w:rPr>
        <w:t>VLIC_LnC0L_m</w:t>
      </w:r>
      <m:oMath>
        <m:r>
          <m:rPr>
            <m:sty m:val="p"/>
          </m:rPr>
          <w:rPr>
            <w:rFonts w:ascii="Cambria Math" w:eastAsia="MS Gothic" w:hAnsi="Cambria Math" w:cs="MS Gothic" w:hint="eastAsia"/>
            <w:lang w:eastAsia="zh-TW"/>
          </w:rPr>
          <m:t>-</m:t>
        </m:r>
      </m:oMath>
      <w:r w:rsidRPr="008424BD">
        <w:t xml:space="preserve"> </w:t>
      </w:r>
      <w:r w:rsidR="006F3410">
        <w:rPr>
          <w:lang w:eastAsia="zh-TW"/>
        </w:rPr>
        <w:t>VLIC_LnC0R_m</w:t>
      </w:r>
      <w:r>
        <w:rPr>
          <w:lang w:eastAsia="zh-TW"/>
        </w:rPr>
        <w:t xml:space="preserve">, </w:t>
      </w:r>
      <w:proofErr w:type="spellStart"/>
      <w:r w:rsidRPr="008424BD">
        <w:rPr>
          <w:lang w:eastAsia="zh-TW"/>
        </w:rPr>
        <w:t>K</w:t>
      </w:r>
      <w:r w:rsidR="005D3BBF">
        <w:rPr>
          <w:lang w:eastAsia="zh-TW"/>
        </w:rPr>
        <w:t>LIC</w:t>
      </w:r>
      <w:r w:rsidRPr="008424BD">
        <w:rPr>
          <w:lang w:eastAsia="zh-TW"/>
        </w:rPr>
        <w:t>_LnWidthUpThr_m</w:t>
      </w:r>
      <w:proofErr w:type="spellEnd"/>
      <w:r>
        <w:rPr>
          <w:bCs w:val="0"/>
          <w:lang w:eastAsia="zh-TW"/>
        </w:rPr>
        <w:t xml:space="preserve">), </w:t>
      </w:r>
      <w:proofErr w:type="spellStart"/>
      <w:r w:rsidRPr="008424BD">
        <w:rPr>
          <w:lang w:eastAsia="zh-TW"/>
        </w:rPr>
        <w:t>K</w:t>
      </w:r>
      <w:r w:rsidR="005D3BBF">
        <w:rPr>
          <w:lang w:eastAsia="zh-TW"/>
        </w:rPr>
        <w:t>LIC</w:t>
      </w:r>
      <w:r w:rsidRPr="008424BD">
        <w:rPr>
          <w:lang w:eastAsia="zh-TW"/>
        </w:rPr>
        <w:t>_LnWidth</w:t>
      </w:r>
      <w:r>
        <w:rPr>
          <w:lang w:eastAsia="zh-TW"/>
        </w:rPr>
        <w:t>L</w:t>
      </w:r>
      <w:r>
        <w:rPr>
          <w:rFonts w:hint="eastAsia"/>
          <w:lang w:eastAsia="zh-TW"/>
        </w:rPr>
        <w:t>o</w:t>
      </w:r>
      <w:r>
        <w:rPr>
          <w:lang w:eastAsia="zh-TW"/>
        </w:rPr>
        <w:t>w</w:t>
      </w:r>
      <w:r w:rsidRPr="008424BD">
        <w:rPr>
          <w:lang w:eastAsia="zh-TW"/>
        </w:rPr>
        <w:t>Thr_m</w:t>
      </w:r>
      <w:proofErr w:type="spellEnd"/>
      <w:r>
        <w:rPr>
          <w:bCs w:val="0"/>
          <w:lang w:eastAsia="zh-TW"/>
        </w:rPr>
        <w:t>)</w:t>
      </w:r>
    </w:p>
    <w:p w14:paraId="4503103F" w14:textId="2356799E" w:rsidR="00AE190B" w:rsidRDefault="00AE190B" w:rsidP="00AE190B">
      <w:pPr>
        <w:pStyle w:val="a1"/>
        <w:ind w:leftChars="177" w:left="425"/>
        <w:rPr>
          <w:lang w:eastAsia="zh-TW"/>
        </w:rPr>
      </w:pPr>
      <w:r>
        <w:rPr>
          <w:rFonts w:hint="eastAsia"/>
          <w:lang w:val="en-US" w:eastAsia="zh-TW"/>
        </w:rPr>
        <w:t>成立</w:t>
      </w:r>
      <w:r>
        <w:rPr>
          <w:rFonts w:hint="eastAsia"/>
          <w:lang w:eastAsia="zh-TW"/>
        </w:rPr>
        <w:t>K</w:t>
      </w:r>
      <w:r w:rsidR="005D3BBF">
        <w:rPr>
          <w:rFonts w:hint="eastAsia"/>
          <w:lang w:eastAsia="zh-TW"/>
        </w:rPr>
        <w:t>LIC</w:t>
      </w:r>
      <w:r>
        <w:rPr>
          <w:rFonts w:hint="eastAsia"/>
          <w:lang w:eastAsia="zh-TW"/>
        </w:rPr>
        <w:t>_L</w:t>
      </w:r>
      <w:r>
        <w:rPr>
          <w:lang w:eastAsia="zh-TW"/>
        </w:rPr>
        <w:t>n</w:t>
      </w:r>
      <w:r>
        <w:rPr>
          <w:rFonts w:hint="eastAsia"/>
          <w:lang w:eastAsia="zh-TW"/>
        </w:rPr>
        <w:t>4</w:t>
      </w:r>
      <w:r>
        <w:rPr>
          <w:lang w:eastAsia="zh-TW"/>
        </w:rPr>
        <w:t>ActThr_s</w:t>
      </w:r>
      <w:r>
        <w:rPr>
          <w:rFonts w:hint="eastAsia"/>
          <w:lang w:eastAsia="zh-TW"/>
        </w:rPr>
        <w:t xml:space="preserve">秒 </w:t>
      </w:r>
    </w:p>
    <w:p w14:paraId="21932452" w14:textId="4A260462" w:rsidR="00AE190B" w:rsidRDefault="00AE190B" w:rsidP="008F0A20">
      <w:pPr>
        <w:pStyle w:val="a1"/>
        <w:numPr>
          <w:ilvl w:val="0"/>
          <w:numId w:val="18"/>
        </w:numPr>
        <w:ind w:hanging="414"/>
        <w:rPr>
          <w:bCs w:val="0"/>
        </w:rPr>
      </w:pPr>
      <w:r w:rsidRPr="008424BD">
        <w:rPr>
          <w:lang w:eastAsia="zh-TW"/>
        </w:rPr>
        <w:t>V</w:t>
      </w:r>
      <w:r w:rsidR="005D3BBF">
        <w:rPr>
          <w:lang w:eastAsia="zh-TW"/>
        </w:rPr>
        <w:t>LIC</w:t>
      </w:r>
      <w:r w:rsidRPr="008424BD">
        <w:rPr>
          <w:lang w:eastAsia="zh-TW"/>
        </w:rPr>
        <w:t>_LaneWidth4Act_flg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39C6132A" w14:textId="3FC76B88" w:rsidR="00D242BA" w:rsidRDefault="00D242BA" w:rsidP="00AE190B">
      <w:pPr>
        <w:pStyle w:val="a1"/>
        <w:ind w:leftChars="177" w:left="425"/>
        <w:rPr>
          <w:lang w:eastAsia="zh-TW"/>
        </w:rPr>
      </w:pPr>
      <w:r>
        <w:rPr>
          <w:rFonts w:hint="eastAsia"/>
          <w:bCs w:val="0"/>
          <w:lang w:eastAsia="zh-TW"/>
        </w:rPr>
        <w:t>其中</w:t>
      </w:r>
      <w:proofErr w:type="spellStart"/>
      <w:r w:rsidRPr="008424BD">
        <w:rPr>
          <w:lang w:eastAsia="zh-TW"/>
        </w:rPr>
        <w:t>K</w:t>
      </w:r>
      <w:r w:rsidR="005D3BBF">
        <w:rPr>
          <w:lang w:eastAsia="zh-TW"/>
        </w:rPr>
        <w:t>LIC</w:t>
      </w:r>
      <w:r w:rsidRPr="008424BD">
        <w:rPr>
          <w:lang w:eastAsia="zh-TW"/>
        </w:rPr>
        <w:t>_LnWidthUpThr_m</w:t>
      </w:r>
      <w:proofErr w:type="spellEnd"/>
      <w:r>
        <w:rPr>
          <w:rFonts w:hint="eastAsia"/>
          <w:lang w:eastAsia="zh-TW"/>
        </w:rPr>
        <w:t xml:space="preserve"> = </w:t>
      </w:r>
      <w:r>
        <w:rPr>
          <w:lang w:eastAsia="zh-TW"/>
        </w:rPr>
        <w:t>5</w:t>
      </w:r>
    </w:p>
    <w:p w14:paraId="24EF23FB" w14:textId="07BED196" w:rsidR="00D242BA" w:rsidRDefault="00D242BA" w:rsidP="00D242BA">
      <w:pPr>
        <w:pStyle w:val="a1"/>
        <w:ind w:leftChars="177" w:left="425"/>
        <w:rPr>
          <w:bCs w:val="0"/>
        </w:rPr>
      </w:pPr>
      <w:r>
        <w:rPr>
          <w:rFonts w:hint="eastAsia"/>
          <w:bCs w:val="0"/>
          <w:lang w:eastAsia="zh-TW"/>
        </w:rPr>
        <w:t>其中</w:t>
      </w:r>
      <w:proofErr w:type="spellStart"/>
      <w:r w:rsidRPr="008424BD">
        <w:rPr>
          <w:lang w:eastAsia="zh-TW"/>
        </w:rPr>
        <w:t>K</w:t>
      </w:r>
      <w:r w:rsidR="005D3BBF">
        <w:rPr>
          <w:lang w:eastAsia="zh-TW"/>
        </w:rPr>
        <w:t>LIC</w:t>
      </w:r>
      <w:r w:rsidRPr="008424BD">
        <w:rPr>
          <w:lang w:eastAsia="zh-TW"/>
        </w:rPr>
        <w:t>_LnWidth</w:t>
      </w:r>
      <w:r>
        <w:rPr>
          <w:lang w:eastAsia="zh-TW"/>
        </w:rPr>
        <w:t>L</w:t>
      </w:r>
      <w:r>
        <w:rPr>
          <w:rFonts w:hint="eastAsia"/>
          <w:lang w:eastAsia="zh-TW"/>
        </w:rPr>
        <w:t>o</w:t>
      </w:r>
      <w:r>
        <w:rPr>
          <w:lang w:eastAsia="zh-TW"/>
        </w:rPr>
        <w:t>w</w:t>
      </w:r>
      <w:r w:rsidRPr="008424BD">
        <w:rPr>
          <w:lang w:eastAsia="zh-TW"/>
        </w:rPr>
        <w:t>Thr_m</w:t>
      </w:r>
      <w:proofErr w:type="spellEnd"/>
      <w:r>
        <w:rPr>
          <w:rFonts w:hint="eastAsia"/>
          <w:lang w:eastAsia="zh-TW"/>
        </w:rPr>
        <w:t xml:space="preserve"> = </w:t>
      </w:r>
      <w:r>
        <w:rPr>
          <w:lang w:eastAsia="zh-TW"/>
        </w:rPr>
        <w:t>2</w:t>
      </w:r>
    </w:p>
    <w:p w14:paraId="460C2856" w14:textId="16C02B7F" w:rsidR="00D242BA" w:rsidRDefault="00D242BA" w:rsidP="00D242BA">
      <w:pPr>
        <w:pStyle w:val="a1"/>
        <w:ind w:leftChars="177" w:left="425"/>
        <w:rPr>
          <w:bCs w:val="0"/>
        </w:rPr>
      </w:pPr>
      <w:r>
        <w:rPr>
          <w:rFonts w:hint="eastAsia"/>
          <w:bCs w:val="0"/>
          <w:lang w:eastAsia="zh-TW"/>
        </w:rPr>
        <w:t>其中</w:t>
      </w:r>
      <w:r>
        <w:rPr>
          <w:rFonts w:hint="eastAsia"/>
          <w:lang w:eastAsia="zh-TW"/>
        </w:rPr>
        <w:t>K</w:t>
      </w:r>
      <w:r w:rsidR="005D3BBF">
        <w:rPr>
          <w:rFonts w:hint="eastAsia"/>
          <w:lang w:eastAsia="zh-TW"/>
        </w:rPr>
        <w:t>LIC</w:t>
      </w:r>
      <w:r>
        <w:rPr>
          <w:rFonts w:hint="eastAsia"/>
          <w:lang w:eastAsia="zh-TW"/>
        </w:rPr>
        <w:t>_L</w:t>
      </w:r>
      <w:r>
        <w:rPr>
          <w:lang w:eastAsia="zh-TW"/>
        </w:rPr>
        <w:t>n</w:t>
      </w:r>
      <w:r>
        <w:rPr>
          <w:rFonts w:hint="eastAsia"/>
          <w:lang w:eastAsia="zh-TW"/>
        </w:rPr>
        <w:t>4</w:t>
      </w:r>
      <w:r>
        <w:rPr>
          <w:lang w:eastAsia="zh-TW"/>
        </w:rPr>
        <w:t>ActThr_s</w:t>
      </w:r>
      <w:r>
        <w:rPr>
          <w:rFonts w:hint="eastAsia"/>
          <w:lang w:eastAsia="zh-TW"/>
        </w:rPr>
        <w:t xml:space="preserve"> = </w:t>
      </w:r>
      <w:r>
        <w:rPr>
          <w:lang w:eastAsia="zh-TW"/>
        </w:rPr>
        <w:t>1</w:t>
      </w:r>
    </w:p>
    <w:p w14:paraId="24E512B1" w14:textId="77777777" w:rsidR="00AE190B" w:rsidRPr="008424BD" w:rsidRDefault="00AE190B" w:rsidP="00B234B9">
      <w:pPr>
        <w:pStyle w:val="a1"/>
        <w:rPr>
          <w:lang w:eastAsia="zh-TW"/>
        </w:rPr>
      </w:pPr>
    </w:p>
    <w:p w14:paraId="030ACCEC" w14:textId="77777777" w:rsidR="00AE190B" w:rsidRDefault="00AE190B" w:rsidP="00AE190B">
      <w:pPr>
        <w:pStyle w:val="a1"/>
        <w:numPr>
          <w:ilvl w:val="0"/>
          <w:numId w:val="13"/>
        </w:numPr>
        <w:rPr>
          <w:lang w:val="en-US" w:eastAsia="zh-TW"/>
        </w:rPr>
      </w:pPr>
      <w:r w:rsidRPr="004A67FA">
        <w:rPr>
          <w:rFonts w:hint="eastAsia"/>
          <w:lang w:val="en-US" w:eastAsia="zh-TW"/>
        </w:rPr>
        <w:t>航</w:t>
      </w:r>
      <w:r>
        <w:rPr>
          <w:rFonts w:hint="eastAsia"/>
          <w:lang w:val="en-US" w:eastAsia="zh-TW"/>
        </w:rPr>
        <w:t>向</w:t>
      </w:r>
      <w:r w:rsidRPr="004A67FA">
        <w:rPr>
          <w:rFonts w:hint="eastAsia"/>
          <w:lang w:val="en-US" w:eastAsia="zh-TW"/>
        </w:rPr>
        <w:t>角</w:t>
      </w:r>
      <w:r>
        <w:rPr>
          <w:rFonts w:hint="eastAsia"/>
          <w:lang w:val="en-US" w:eastAsia="zh-TW"/>
        </w:rPr>
        <w:t>作動</w:t>
      </w:r>
      <w:r w:rsidRPr="004A67FA">
        <w:rPr>
          <w:rFonts w:hint="eastAsia"/>
          <w:lang w:val="en-US" w:eastAsia="zh-TW"/>
        </w:rPr>
        <w:t>旗標</w:t>
      </w:r>
    </w:p>
    <w:p w14:paraId="50642B30" w14:textId="77777777" w:rsidR="00AE190B" w:rsidRDefault="00AE190B" w:rsidP="00AE190B">
      <w:pPr>
        <w:pStyle w:val="a1"/>
        <w:ind w:left="360"/>
        <w:rPr>
          <w:lang w:val="en-US" w:eastAsia="zh-TW"/>
        </w:rPr>
      </w:pPr>
      <w:r>
        <w:rPr>
          <w:rFonts w:hint="eastAsia"/>
          <w:lang w:val="en-US" w:eastAsia="zh-TW"/>
        </w:rPr>
        <w:t>依左右車道線C1</w:t>
      </w:r>
      <w:r>
        <w:rPr>
          <w:rFonts w:hint="eastAsia"/>
          <w:lang w:eastAsia="zh-TW"/>
        </w:rPr>
        <w:t>判斷</w:t>
      </w:r>
      <w:r w:rsidRPr="004A67FA">
        <w:rPr>
          <w:rFonts w:hint="eastAsia"/>
          <w:lang w:val="en-US" w:eastAsia="zh-TW"/>
        </w:rPr>
        <w:t>航</w:t>
      </w:r>
      <w:r>
        <w:rPr>
          <w:rFonts w:hint="eastAsia"/>
          <w:lang w:val="en-US" w:eastAsia="zh-TW"/>
        </w:rPr>
        <w:t>向</w:t>
      </w:r>
      <w:r w:rsidRPr="004A67FA">
        <w:rPr>
          <w:rFonts w:hint="eastAsia"/>
          <w:lang w:val="en-US" w:eastAsia="zh-TW"/>
        </w:rPr>
        <w:t>角</w:t>
      </w:r>
      <w:r>
        <w:rPr>
          <w:rFonts w:hint="eastAsia"/>
          <w:lang w:val="en-US" w:eastAsia="zh-TW"/>
        </w:rPr>
        <w:t>作動</w:t>
      </w:r>
      <w:r w:rsidRPr="004A67FA">
        <w:rPr>
          <w:rFonts w:hint="eastAsia"/>
          <w:lang w:val="en-US" w:eastAsia="zh-TW"/>
        </w:rPr>
        <w:t>旗標</w:t>
      </w:r>
      <w:r>
        <w:rPr>
          <w:rFonts w:hint="eastAsia"/>
          <w:lang w:val="en-US" w:eastAsia="zh-TW"/>
        </w:rPr>
        <w:t>。</w:t>
      </w:r>
    </w:p>
    <w:p w14:paraId="2DD9A5C9" w14:textId="77777777" w:rsidR="00AE190B" w:rsidRDefault="00AE190B" w:rsidP="00AE190B">
      <w:pPr>
        <w:pStyle w:val="a1"/>
        <w:ind w:left="360"/>
        <w:rPr>
          <w:lang w:val="en-US" w:eastAsia="zh-TW"/>
        </w:rPr>
      </w:pPr>
    </w:p>
    <w:p w14:paraId="11B9D63B" w14:textId="6F6B0004" w:rsidR="00AE190B" w:rsidRDefault="00F53A44" w:rsidP="00AE190B">
      <w:pPr>
        <w:pStyle w:val="a1"/>
        <w:keepNext/>
        <w:ind w:left="360"/>
      </w:pPr>
      <w:r w:rsidRPr="00F53A44">
        <w:drawing>
          <wp:inline distT="0" distB="0" distL="0" distR="0" wp14:anchorId="76EC7949" wp14:editId="7477A38A">
            <wp:extent cx="6120765" cy="1108075"/>
            <wp:effectExtent l="0" t="0" r="0" b="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765" cy="1108075"/>
                    </a:xfrm>
                    <a:prstGeom prst="rect">
                      <a:avLst/>
                    </a:prstGeom>
                  </pic:spPr>
                </pic:pic>
              </a:graphicData>
            </a:graphic>
          </wp:inline>
        </w:drawing>
      </w:r>
    </w:p>
    <w:p w14:paraId="215C507B" w14:textId="0AFC6F1C" w:rsidR="00AE190B" w:rsidRDefault="00AE190B" w:rsidP="00AE190B">
      <w:pPr>
        <w:pStyle w:val="af3"/>
        <w:rPr>
          <w:lang w:eastAsia="zh-TW"/>
        </w:rPr>
      </w:pPr>
      <w:r>
        <w:t xml:space="preserve">Figure </w:t>
      </w:r>
      <w:r w:rsidR="00EE6FA4">
        <w:fldChar w:fldCharType="begin"/>
      </w:r>
      <w:r w:rsidR="00EE6FA4">
        <w:instrText xml:space="preserve"> STYLEREF 1 \s </w:instrText>
      </w:r>
      <w:r w:rsidR="00EE6FA4">
        <w:fldChar w:fldCharType="separate"/>
      </w:r>
      <w:r w:rsidR="00EE6FA4">
        <w:rPr>
          <w:noProof/>
        </w:rPr>
        <w:t>3</w:t>
      </w:r>
      <w:r w:rsidR="00EE6FA4">
        <w:fldChar w:fldCharType="end"/>
      </w:r>
      <w:r w:rsidR="00EE6FA4">
        <w:noBreakHyphen/>
      </w:r>
      <w:r w:rsidR="00EE6FA4">
        <w:fldChar w:fldCharType="begin"/>
      </w:r>
      <w:r w:rsidR="00EE6FA4">
        <w:instrText xml:space="preserve"> SEQ Figure \* ARABIC \s 1 </w:instrText>
      </w:r>
      <w:r w:rsidR="00EE6FA4">
        <w:fldChar w:fldCharType="separate"/>
      </w:r>
      <w:r w:rsidR="00EE6FA4">
        <w:rPr>
          <w:noProof/>
        </w:rPr>
        <w:t>40</w:t>
      </w:r>
      <w:r w:rsidR="00EE6FA4">
        <w:fldChar w:fldCharType="end"/>
      </w:r>
      <w:r>
        <w:rPr>
          <w:rFonts w:hint="eastAsia"/>
          <w:lang w:eastAsia="zh-TW"/>
        </w:rPr>
        <w:t xml:space="preserve"> </w:t>
      </w:r>
      <w:r w:rsidRPr="0002393D">
        <w:rPr>
          <w:rFonts w:hint="eastAsia"/>
          <w:lang w:eastAsia="zh-TW"/>
        </w:rPr>
        <w:t>航</w:t>
      </w:r>
      <w:r>
        <w:rPr>
          <w:rFonts w:hint="eastAsia"/>
          <w:lang w:eastAsia="zh-TW"/>
        </w:rPr>
        <w:t>向</w:t>
      </w:r>
      <w:r w:rsidRPr="0002393D">
        <w:rPr>
          <w:rFonts w:hint="eastAsia"/>
          <w:lang w:eastAsia="zh-TW"/>
        </w:rPr>
        <w:t>角旗標</w:t>
      </w:r>
    </w:p>
    <w:p w14:paraId="6D883741" w14:textId="77777777" w:rsidR="00AE190B" w:rsidRPr="0098797B" w:rsidRDefault="00AE190B" w:rsidP="00AE190B">
      <w:pPr>
        <w:pStyle w:val="a1"/>
        <w:rPr>
          <w:lang w:eastAsia="zh-TW"/>
        </w:rPr>
      </w:pPr>
    </w:p>
    <w:p w14:paraId="1DBC97C6" w14:textId="6EF82132" w:rsidR="00AE190B" w:rsidRDefault="00AE190B" w:rsidP="00AE190B">
      <w:pPr>
        <w:pStyle w:val="a1"/>
        <w:ind w:left="360"/>
        <w:rPr>
          <w:lang w:eastAsia="zh-TW"/>
        </w:rPr>
      </w:pPr>
      <w:r w:rsidRPr="00AD03BB">
        <w:rPr>
          <w:rFonts w:hint="eastAsia"/>
          <w:lang w:eastAsia="zh-TW"/>
        </w:rPr>
        <w:lastRenderedPageBreak/>
        <w:t>當</w:t>
      </w:r>
      <w:r>
        <w:rPr>
          <w:rFonts w:hint="eastAsia"/>
          <w:lang w:eastAsia="zh-TW"/>
        </w:rPr>
        <w:t>左右</w:t>
      </w:r>
      <w:r w:rsidRPr="00AD03BB">
        <w:rPr>
          <w:rFonts w:hint="eastAsia"/>
          <w:lang w:eastAsia="zh-TW"/>
        </w:rPr>
        <w:t>車道線</w:t>
      </w:r>
      <w:r>
        <w:rPr>
          <w:rFonts w:hint="eastAsia"/>
          <w:lang w:eastAsia="zh-TW"/>
        </w:rPr>
        <w:t>斜率的絕對值皆小於K</w:t>
      </w:r>
      <w:r w:rsidR="005D3BBF">
        <w:rPr>
          <w:rFonts w:hint="eastAsia"/>
          <w:lang w:eastAsia="zh-TW"/>
        </w:rPr>
        <w:t>LIC</w:t>
      </w:r>
      <w:r>
        <w:rPr>
          <w:rFonts w:hint="eastAsia"/>
          <w:lang w:eastAsia="zh-TW"/>
        </w:rPr>
        <w:t>_C1M</w:t>
      </w:r>
      <w:r>
        <w:rPr>
          <w:lang w:eastAsia="zh-TW"/>
        </w:rPr>
        <w:t>ax4Act_rad(1</w:t>
      </w:r>
      <w:r>
        <w:rPr>
          <w:rFonts w:hint="eastAsia"/>
          <w:lang w:eastAsia="zh-TW"/>
        </w:rPr>
        <w:t>)且維持K</w:t>
      </w:r>
      <w:r w:rsidR="005D3BBF">
        <w:rPr>
          <w:rFonts w:hint="eastAsia"/>
          <w:lang w:eastAsia="zh-TW"/>
        </w:rPr>
        <w:t>LIC</w:t>
      </w:r>
      <w:r>
        <w:rPr>
          <w:rFonts w:hint="eastAsia"/>
          <w:lang w:eastAsia="zh-TW"/>
        </w:rPr>
        <w:t>_La</w:t>
      </w:r>
      <w:r>
        <w:rPr>
          <w:lang w:eastAsia="zh-TW"/>
        </w:rPr>
        <w:t>ne</w:t>
      </w:r>
      <w:r>
        <w:rPr>
          <w:rFonts w:hint="eastAsia"/>
          <w:lang w:eastAsia="zh-TW"/>
        </w:rPr>
        <w:t>4</w:t>
      </w:r>
      <w:r>
        <w:rPr>
          <w:lang w:eastAsia="zh-TW"/>
        </w:rPr>
        <w:t>ActThr</w:t>
      </w:r>
      <w:r>
        <w:rPr>
          <w:rFonts w:hint="eastAsia"/>
          <w:lang w:eastAsia="zh-TW"/>
        </w:rPr>
        <w:t>_</w:t>
      </w:r>
      <w:r>
        <w:rPr>
          <w:lang w:eastAsia="zh-TW"/>
        </w:rPr>
        <w:t>s (1)</w:t>
      </w:r>
      <w:r>
        <w:rPr>
          <w:rFonts w:hint="eastAsia"/>
          <w:lang w:eastAsia="zh-TW"/>
        </w:rPr>
        <w:t>秒以上</w:t>
      </w:r>
      <w:r w:rsidRPr="00AD03BB">
        <w:rPr>
          <w:rFonts w:hint="eastAsia"/>
          <w:lang w:eastAsia="zh-TW"/>
        </w:rPr>
        <w:t>，</w:t>
      </w:r>
      <w:r w:rsidRPr="004A67FA">
        <w:rPr>
          <w:rFonts w:hint="eastAsia"/>
          <w:lang w:val="en-US" w:eastAsia="zh-TW"/>
        </w:rPr>
        <w:t>航</w:t>
      </w:r>
      <w:r>
        <w:rPr>
          <w:rFonts w:hint="eastAsia"/>
          <w:lang w:val="en-US" w:eastAsia="zh-TW"/>
        </w:rPr>
        <w:t>向</w:t>
      </w:r>
      <w:r w:rsidRPr="004A67FA">
        <w:rPr>
          <w:rFonts w:hint="eastAsia"/>
          <w:lang w:val="en-US" w:eastAsia="zh-TW"/>
        </w:rPr>
        <w:t>角</w:t>
      </w:r>
      <w:r>
        <w:rPr>
          <w:rFonts w:hint="eastAsia"/>
          <w:lang w:val="en-US" w:eastAsia="zh-TW"/>
        </w:rPr>
        <w:t>作動</w:t>
      </w:r>
      <w:r w:rsidRPr="00AD03BB">
        <w:rPr>
          <w:rFonts w:hint="eastAsia"/>
          <w:lang w:eastAsia="zh-TW"/>
        </w:rPr>
        <w:t>旗標為</w:t>
      </w:r>
      <w:r w:rsidRPr="00AD03BB">
        <w:rPr>
          <w:lang w:eastAsia="zh-TW"/>
        </w:rPr>
        <w:t>TRUE</w:t>
      </w:r>
      <w:r w:rsidRPr="00AD03BB">
        <w:rPr>
          <w:rFonts w:hint="eastAsia"/>
          <w:lang w:eastAsia="zh-TW"/>
        </w:rPr>
        <w:t>。</w:t>
      </w:r>
    </w:p>
    <w:p w14:paraId="671754C7" w14:textId="77777777" w:rsidR="00AE190B" w:rsidRPr="007C7CBC" w:rsidRDefault="00AE190B" w:rsidP="00AE190B">
      <w:pPr>
        <w:pStyle w:val="a1"/>
        <w:rPr>
          <w:lang w:eastAsia="zh-TW"/>
        </w:rPr>
      </w:pPr>
    </w:p>
    <w:p w14:paraId="051C4BEF" w14:textId="69E0F279" w:rsidR="00AE190B" w:rsidRDefault="008F0A20" w:rsidP="00AE190B">
      <w:pPr>
        <w:pStyle w:val="a1"/>
        <w:ind w:leftChars="177" w:left="425"/>
        <w:rPr>
          <w:b/>
          <w:bCs w:val="0"/>
          <w:lang w:eastAsia="zh-TW"/>
        </w:rPr>
      </w:pPr>
      <w:r w:rsidRPr="008F0A20">
        <w:rPr>
          <w:rFonts w:hint="eastAsia"/>
          <w:b/>
          <w:lang w:val="en-US" w:eastAsia="zh-TW"/>
        </w:rPr>
        <w:t>航向角作動</w:t>
      </w:r>
      <w:r w:rsidRPr="008F0A20">
        <w:rPr>
          <w:rFonts w:hint="eastAsia"/>
          <w:b/>
          <w:lang w:eastAsia="zh-TW"/>
        </w:rPr>
        <w:t>旗標</w:t>
      </w:r>
      <w:r w:rsidR="00AE190B">
        <w:rPr>
          <w:rFonts w:hint="eastAsia"/>
          <w:b/>
          <w:bCs w:val="0"/>
          <w:lang w:eastAsia="zh-TW"/>
        </w:rPr>
        <w:t>判斷條件如下：</w:t>
      </w:r>
    </w:p>
    <w:p w14:paraId="2999CA0C" w14:textId="11A26F5F" w:rsidR="00AE190B" w:rsidRDefault="00AE190B" w:rsidP="00AE190B">
      <w:pPr>
        <w:pStyle w:val="a1"/>
        <w:ind w:leftChars="177" w:left="425"/>
        <w:rPr>
          <w:lang w:eastAsia="zh-TW"/>
        </w:rPr>
      </w:pPr>
      <w:r w:rsidRPr="00686323">
        <w:rPr>
          <w:rFonts w:hint="eastAsia"/>
          <w:lang w:eastAsia="zh-TW"/>
        </w:rPr>
        <w:t>|</w:t>
      </w:r>
      <w:r w:rsidRPr="00686323">
        <w:rPr>
          <w:lang w:eastAsia="zh-TW"/>
        </w:rPr>
        <w:t xml:space="preserve"> </w:t>
      </w:r>
      <w:r w:rsidR="006F3410">
        <w:rPr>
          <w:lang w:eastAsia="zh-TW"/>
        </w:rPr>
        <w:t>VLIC_LnC1L_rad</w:t>
      </w:r>
      <w:r w:rsidRPr="00686323">
        <w:rPr>
          <w:rFonts w:hint="eastAsia"/>
          <w:lang w:eastAsia="zh-TW"/>
        </w:rPr>
        <w:t xml:space="preserve"> |</w:t>
      </w:r>
      <w:r>
        <w:rPr>
          <w:rFonts w:hint="eastAsia"/>
          <w:lang w:eastAsia="zh-TW"/>
        </w:rPr>
        <w:t xml:space="preserve"> </w:t>
      </w:r>
      <m:oMath>
        <m:r>
          <m:rPr>
            <m:sty m:val="p"/>
          </m:rPr>
          <w:rPr>
            <w:rFonts w:ascii="Cambria Math" w:hAnsi="Cambria Math"/>
            <w:lang w:eastAsia="zh-TW"/>
          </w:rPr>
          <m:t>≤</m:t>
        </m:r>
      </m:oMath>
      <w:r>
        <w:rPr>
          <w:rFonts w:hint="eastAsia"/>
          <w:lang w:eastAsia="zh-TW"/>
        </w:rPr>
        <w:t xml:space="preserve"> K</w:t>
      </w:r>
      <w:r w:rsidR="005D3BBF">
        <w:rPr>
          <w:rFonts w:hint="eastAsia"/>
          <w:lang w:eastAsia="zh-TW"/>
        </w:rPr>
        <w:t>LIC</w:t>
      </w:r>
      <w:r>
        <w:rPr>
          <w:rFonts w:hint="eastAsia"/>
          <w:lang w:eastAsia="zh-TW"/>
        </w:rPr>
        <w:t>_C1M</w:t>
      </w:r>
      <w:r>
        <w:rPr>
          <w:lang w:eastAsia="zh-TW"/>
        </w:rPr>
        <w:t>ax4Act_rad</w:t>
      </w:r>
    </w:p>
    <w:p w14:paraId="0BE8E702" w14:textId="77777777" w:rsidR="00AE190B" w:rsidRDefault="00AE190B" w:rsidP="00AE190B">
      <w:pPr>
        <w:pStyle w:val="a1"/>
        <w:ind w:leftChars="177" w:left="425"/>
        <w:rPr>
          <w:lang w:eastAsia="zh-TW"/>
        </w:rPr>
      </w:pPr>
      <w:r>
        <w:rPr>
          <w:rFonts w:hint="eastAsia"/>
          <w:lang w:eastAsia="zh-TW"/>
        </w:rPr>
        <w:t>AND</w:t>
      </w:r>
    </w:p>
    <w:p w14:paraId="00F2F77F" w14:textId="633E84F3" w:rsidR="00AE190B" w:rsidRPr="00686323" w:rsidRDefault="00AE190B" w:rsidP="00AE190B">
      <w:pPr>
        <w:pStyle w:val="a1"/>
        <w:ind w:leftChars="177" w:left="425"/>
        <w:rPr>
          <w:lang w:eastAsia="zh-TW"/>
        </w:rPr>
      </w:pPr>
      <w:r w:rsidRPr="00686323">
        <w:rPr>
          <w:rFonts w:hint="eastAsia"/>
          <w:lang w:eastAsia="zh-TW"/>
        </w:rPr>
        <w:t>|</w:t>
      </w:r>
      <w:r w:rsidRPr="00686323">
        <w:rPr>
          <w:lang w:eastAsia="zh-TW"/>
        </w:rPr>
        <w:t xml:space="preserve"> </w:t>
      </w:r>
      <w:r w:rsidR="006F3410">
        <w:rPr>
          <w:lang w:eastAsia="zh-TW"/>
        </w:rPr>
        <w:t>VLIC_LnC1R_rad</w:t>
      </w:r>
      <w:r w:rsidRPr="00686323">
        <w:rPr>
          <w:rFonts w:hint="eastAsia"/>
          <w:lang w:eastAsia="zh-TW"/>
        </w:rPr>
        <w:t xml:space="preserve"> |</w:t>
      </w:r>
      <w:r>
        <w:rPr>
          <w:rFonts w:hint="eastAsia"/>
          <w:lang w:eastAsia="zh-TW"/>
        </w:rPr>
        <w:t xml:space="preserve"> </w:t>
      </w:r>
      <m:oMath>
        <m:r>
          <m:rPr>
            <m:sty m:val="p"/>
          </m:rPr>
          <w:rPr>
            <w:rFonts w:ascii="Cambria Math" w:hAnsi="Cambria Math"/>
            <w:lang w:eastAsia="zh-TW"/>
          </w:rPr>
          <m:t>≤</m:t>
        </m:r>
      </m:oMath>
      <w:r>
        <w:rPr>
          <w:rFonts w:hint="eastAsia"/>
          <w:lang w:eastAsia="zh-TW"/>
        </w:rPr>
        <w:t xml:space="preserve"> K</w:t>
      </w:r>
      <w:r w:rsidR="005D3BBF">
        <w:rPr>
          <w:rFonts w:hint="eastAsia"/>
          <w:lang w:eastAsia="zh-TW"/>
        </w:rPr>
        <w:t>LIC</w:t>
      </w:r>
      <w:r>
        <w:rPr>
          <w:rFonts w:hint="eastAsia"/>
          <w:lang w:eastAsia="zh-TW"/>
        </w:rPr>
        <w:t>_C1M</w:t>
      </w:r>
      <w:r>
        <w:rPr>
          <w:lang w:eastAsia="zh-TW"/>
        </w:rPr>
        <w:t>ax4Act_rad</w:t>
      </w:r>
    </w:p>
    <w:p w14:paraId="040D665B" w14:textId="56116133" w:rsidR="00AE190B" w:rsidRDefault="00AE190B" w:rsidP="00AE190B">
      <w:pPr>
        <w:pStyle w:val="a1"/>
        <w:ind w:leftChars="177" w:left="425"/>
        <w:rPr>
          <w:lang w:eastAsia="zh-TW"/>
        </w:rPr>
      </w:pPr>
      <w:r>
        <w:rPr>
          <w:rFonts w:hint="eastAsia"/>
          <w:lang w:val="en-US" w:eastAsia="zh-TW"/>
        </w:rPr>
        <w:t>成立</w:t>
      </w:r>
      <w:r>
        <w:rPr>
          <w:rFonts w:hint="eastAsia"/>
          <w:lang w:eastAsia="zh-TW"/>
        </w:rPr>
        <w:t>K</w:t>
      </w:r>
      <w:r w:rsidR="005D3BBF">
        <w:rPr>
          <w:rFonts w:hint="eastAsia"/>
          <w:lang w:eastAsia="zh-TW"/>
        </w:rPr>
        <w:t>LIC</w:t>
      </w:r>
      <w:r>
        <w:rPr>
          <w:rFonts w:hint="eastAsia"/>
          <w:lang w:eastAsia="zh-TW"/>
        </w:rPr>
        <w:t>_L</w:t>
      </w:r>
      <w:r>
        <w:rPr>
          <w:lang w:eastAsia="zh-TW"/>
        </w:rPr>
        <w:t>n</w:t>
      </w:r>
      <w:r>
        <w:rPr>
          <w:rFonts w:hint="eastAsia"/>
          <w:lang w:eastAsia="zh-TW"/>
        </w:rPr>
        <w:t>4</w:t>
      </w:r>
      <w:r>
        <w:rPr>
          <w:lang w:eastAsia="zh-TW"/>
        </w:rPr>
        <w:t>ActThr_s</w:t>
      </w:r>
      <w:r>
        <w:rPr>
          <w:rFonts w:hint="eastAsia"/>
          <w:lang w:eastAsia="zh-TW"/>
        </w:rPr>
        <w:t xml:space="preserve">秒 </w:t>
      </w:r>
    </w:p>
    <w:p w14:paraId="111C72C6" w14:textId="5ACD7584" w:rsidR="00AE190B" w:rsidRDefault="00AE190B" w:rsidP="008F0A20">
      <w:pPr>
        <w:pStyle w:val="a1"/>
        <w:numPr>
          <w:ilvl w:val="0"/>
          <w:numId w:val="18"/>
        </w:numPr>
        <w:ind w:hanging="414"/>
        <w:rPr>
          <w:bCs w:val="0"/>
        </w:rPr>
      </w:pPr>
      <w:r w:rsidRPr="00686323">
        <w:rPr>
          <w:lang w:eastAsia="zh-TW"/>
        </w:rPr>
        <w:t>V</w:t>
      </w:r>
      <w:r w:rsidR="005D3BBF">
        <w:rPr>
          <w:lang w:eastAsia="zh-TW"/>
        </w:rPr>
        <w:t>LIC</w:t>
      </w:r>
      <w:r w:rsidRPr="00686323">
        <w:rPr>
          <w:lang w:eastAsia="zh-TW"/>
        </w:rPr>
        <w:t>_Heading4Act_flg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4426EB3A" w14:textId="15CB3E55" w:rsidR="00B234B9" w:rsidRDefault="00B234B9" w:rsidP="00AE190B">
      <w:pPr>
        <w:pStyle w:val="a1"/>
        <w:ind w:leftChars="177" w:left="425"/>
        <w:rPr>
          <w:lang w:eastAsia="zh-TW"/>
        </w:rPr>
      </w:pPr>
      <w:r>
        <w:rPr>
          <w:rFonts w:hint="eastAsia"/>
          <w:bCs w:val="0"/>
          <w:lang w:eastAsia="zh-TW"/>
        </w:rPr>
        <w:t>其中</w:t>
      </w:r>
      <w:r>
        <w:rPr>
          <w:rFonts w:hint="eastAsia"/>
          <w:lang w:eastAsia="zh-TW"/>
        </w:rPr>
        <w:t>K</w:t>
      </w:r>
      <w:r w:rsidR="005D3BBF">
        <w:rPr>
          <w:rFonts w:hint="eastAsia"/>
          <w:lang w:eastAsia="zh-TW"/>
        </w:rPr>
        <w:t>LIC</w:t>
      </w:r>
      <w:r>
        <w:rPr>
          <w:rFonts w:hint="eastAsia"/>
          <w:lang w:eastAsia="zh-TW"/>
        </w:rPr>
        <w:t>_C1M</w:t>
      </w:r>
      <w:r>
        <w:rPr>
          <w:lang w:eastAsia="zh-TW"/>
        </w:rPr>
        <w:t>ax4Act_rad</w:t>
      </w:r>
      <w:r>
        <w:rPr>
          <w:rFonts w:hint="eastAsia"/>
          <w:lang w:eastAsia="zh-TW"/>
        </w:rPr>
        <w:t xml:space="preserve"> = 1</w:t>
      </w:r>
    </w:p>
    <w:p w14:paraId="00AC8C93" w14:textId="4745CB7F" w:rsidR="00B234B9" w:rsidRDefault="00B234B9" w:rsidP="00AE190B">
      <w:pPr>
        <w:pStyle w:val="a1"/>
        <w:ind w:leftChars="177" w:left="425"/>
        <w:rPr>
          <w:bCs w:val="0"/>
          <w:lang w:eastAsia="zh-TW"/>
        </w:rPr>
      </w:pPr>
      <w:r>
        <w:rPr>
          <w:rFonts w:hint="eastAsia"/>
          <w:bCs w:val="0"/>
          <w:lang w:eastAsia="zh-TW"/>
        </w:rPr>
        <w:t>其中</w:t>
      </w:r>
      <w:r>
        <w:rPr>
          <w:rFonts w:hint="eastAsia"/>
          <w:lang w:eastAsia="zh-TW"/>
        </w:rPr>
        <w:t>K</w:t>
      </w:r>
      <w:r w:rsidR="005D3BBF">
        <w:rPr>
          <w:rFonts w:hint="eastAsia"/>
          <w:lang w:eastAsia="zh-TW"/>
        </w:rPr>
        <w:t>LIC</w:t>
      </w:r>
      <w:r>
        <w:rPr>
          <w:rFonts w:hint="eastAsia"/>
          <w:lang w:eastAsia="zh-TW"/>
        </w:rPr>
        <w:t>_L</w:t>
      </w:r>
      <w:r>
        <w:rPr>
          <w:lang w:eastAsia="zh-TW"/>
        </w:rPr>
        <w:t>n</w:t>
      </w:r>
      <w:r>
        <w:rPr>
          <w:rFonts w:hint="eastAsia"/>
          <w:lang w:eastAsia="zh-TW"/>
        </w:rPr>
        <w:t>4</w:t>
      </w:r>
      <w:r>
        <w:rPr>
          <w:lang w:eastAsia="zh-TW"/>
        </w:rPr>
        <w:t>ActThr_s</w:t>
      </w:r>
      <w:r>
        <w:rPr>
          <w:rFonts w:hint="eastAsia"/>
          <w:lang w:eastAsia="zh-TW"/>
        </w:rPr>
        <w:t xml:space="preserve"> = 1</w:t>
      </w:r>
    </w:p>
    <w:p w14:paraId="0B6BE05F" w14:textId="77777777" w:rsidR="00AE190B" w:rsidRPr="00686323" w:rsidRDefault="00AE190B" w:rsidP="00AE190B">
      <w:pPr>
        <w:pStyle w:val="a1"/>
        <w:rPr>
          <w:lang w:eastAsia="zh-TW"/>
        </w:rPr>
      </w:pPr>
    </w:p>
    <w:p w14:paraId="448B46D4" w14:textId="77777777" w:rsidR="00AE190B" w:rsidRDefault="00AE190B" w:rsidP="00AE190B">
      <w:pPr>
        <w:pStyle w:val="a1"/>
        <w:numPr>
          <w:ilvl w:val="0"/>
          <w:numId w:val="13"/>
        </w:numPr>
        <w:rPr>
          <w:lang w:val="en-US" w:eastAsia="zh-TW"/>
        </w:rPr>
      </w:pPr>
      <w:r w:rsidRPr="004A67FA">
        <w:rPr>
          <w:rFonts w:hint="eastAsia"/>
          <w:lang w:val="en-US" w:eastAsia="zh-TW"/>
        </w:rPr>
        <w:t>曲率</w:t>
      </w:r>
      <w:r w:rsidRPr="004A67FA">
        <w:rPr>
          <w:lang w:val="en-US" w:eastAsia="zh-TW"/>
        </w:rPr>
        <w:t>disable</w:t>
      </w:r>
      <w:r>
        <w:rPr>
          <w:rFonts w:hint="eastAsia"/>
          <w:lang w:val="en-US" w:eastAsia="zh-TW"/>
        </w:rPr>
        <w:t>警示旗標與</w:t>
      </w:r>
      <w:r w:rsidRPr="004A67FA">
        <w:rPr>
          <w:rFonts w:hint="eastAsia"/>
          <w:lang w:val="en-US" w:eastAsia="zh-TW"/>
        </w:rPr>
        <w:t>曲率</w:t>
      </w:r>
      <w:r w:rsidRPr="004A67FA">
        <w:rPr>
          <w:lang w:val="en-US" w:eastAsia="zh-TW"/>
        </w:rPr>
        <w:t>disable</w:t>
      </w:r>
      <w:r>
        <w:rPr>
          <w:rFonts w:hint="eastAsia"/>
          <w:lang w:val="en-US" w:eastAsia="zh-TW"/>
        </w:rPr>
        <w:t>旗標</w:t>
      </w:r>
    </w:p>
    <w:p w14:paraId="2E290665" w14:textId="77777777" w:rsidR="00AE190B" w:rsidRDefault="00AE190B" w:rsidP="00AE190B">
      <w:pPr>
        <w:pStyle w:val="a1"/>
        <w:ind w:left="360"/>
        <w:rPr>
          <w:lang w:val="en-US" w:eastAsia="zh-TW"/>
        </w:rPr>
      </w:pPr>
      <w:r>
        <w:rPr>
          <w:rFonts w:hint="eastAsia"/>
          <w:lang w:val="en-US" w:eastAsia="zh-TW"/>
        </w:rPr>
        <w:t>依</w:t>
      </w:r>
      <w:r w:rsidRPr="00AD03BB">
        <w:rPr>
          <w:rFonts w:hint="eastAsia"/>
          <w:lang w:eastAsia="zh-TW"/>
        </w:rPr>
        <w:t>車道線</w:t>
      </w:r>
      <w:r>
        <w:rPr>
          <w:rFonts w:hint="eastAsia"/>
          <w:lang w:eastAsia="zh-TW"/>
        </w:rPr>
        <w:t>曲率半徑判斷</w:t>
      </w:r>
      <w:r w:rsidRPr="004A67FA">
        <w:rPr>
          <w:rFonts w:hint="eastAsia"/>
          <w:lang w:val="en-US" w:eastAsia="zh-TW"/>
        </w:rPr>
        <w:t>曲率</w:t>
      </w:r>
      <w:r w:rsidRPr="004A67FA">
        <w:rPr>
          <w:lang w:val="en-US" w:eastAsia="zh-TW"/>
        </w:rPr>
        <w:t>disable</w:t>
      </w:r>
      <w:r>
        <w:rPr>
          <w:rFonts w:hint="eastAsia"/>
          <w:lang w:val="en-US" w:eastAsia="zh-TW"/>
        </w:rPr>
        <w:t>警示旗標與</w:t>
      </w:r>
      <w:r w:rsidRPr="004A67FA">
        <w:rPr>
          <w:rFonts w:hint="eastAsia"/>
          <w:lang w:val="en-US" w:eastAsia="zh-TW"/>
        </w:rPr>
        <w:t>曲率</w:t>
      </w:r>
      <w:r w:rsidRPr="004A67FA">
        <w:rPr>
          <w:lang w:val="en-US" w:eastAsia="zh-TW"/>
        </w:rPr>
        <w:t>disable</w:t>
      </w:r>
      <w:r>
        <w:rPr>
          <w:rFonts w:hint="eastAsia"/>
          <w:lang w:val="en-US" w:eastAsia="zh-TW"/>
        </w:rPr>
        <w:t>旗標。</w:t>
      </w:r>
    </w:p>
    <w:p w14:paraId="76E71267" w14:textId="77777777" w:rsidR="00AE190B" w:rsidRDefault="00AE190B" w:rsidP="00AE190B">
      <w:pPr>
        <w:pStyle w:val="a1"/>
        <w:rPr>
          <w:lang w:val="en-US" w:eastAsia="zh-TW"/>
        </w:rPr>
      </w:pPr>
    </w:p>
    <w:p w14:paraId="19B9DEB9" w14:textId="0122F7B3" w:rsidR="00AE190B" w:rsidRDefault="00F53A44" w:rsidP="00AE190B">
      <w:pPr>
        <w:pStyle w:val="a1"/>
        <w:keepNext/>
        <w:ind w:left="360"/>
      </w:pPr>
      <w:r w:rsidRPr="00F53A44">
        <w:drawing>
          <wp:inline distT="0" distB="0" distL="0" distR="0" wp14:anchorId="35855164" wp14:editId="5D615396">
            <wp:extent cx="6120765" cy="1407795"/>
            <wp:effectExtent l="0" t="0" r="0" b="1905"/>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765" cy="1407795"/>
                    </a:xfrm>
                    <a:prstGeom prst="rect">
                      <a:avLst/>
                    </a:prstGeom>
                  </pic:spPr>
                </pic:pic>
              </a:graphicData>
            </a:graphic>
          </wp:inline>
        </w:drawing>
      </w:r>
    </w:p>
    <w:p w14:paraId="0AA228DD" w14:textId="5445E72B" w:rsidR="00AE190B" w:rsidRDefault="00AE190B" w:rsidP="00AE190B">
      <w:pPr>
        <w:pStyle w:val="af3"/>
        <w:rPr>
          <w:lang w:eastAsia="zh-TW"/>
        </w:rPr>
      </w:pPr>
      <w:r>
        <w:t xml:space="preserve">Figure </w:t>
      </w:r>
      <w:r w:rsidR="00EE6FA4">
        <w:fldChar w:fldCharType="begin"/>
      </w:r>
      <w:r w:rsidR="00EE6FA4">
        <w:instrText xml:space="preserve"> STYLEREF 1 \s </w:instrText>
      </w:r>
      <w:r w:rsidR="00EE6FA4">
        <w:fldChar w:fldCharType="separate"/>
      </w:r>
      <w:r w:rsidR="00EE6FA4">
        <w:rPr>
          <w:noProof/>
        </w:rPr>
        <w:t>3</w:t>
      </w:r>
      <w:r w:rsidR="00EE6FA4">
        <w:fldChar w:fldCharType="end"/>
      </w:r>
      <w:r w:rsidR="00EE6FA4">
        <w:noBreakHyphen/>
      </w:r>
      <w:r w:rsidR="00EE6FA4">
        <w:fldChar w:fldCharType="begin"/>
      </w:r>
      <w:r w:rsidR="00EE6FA4">
        <w:instrText xml:space="preserve"> SEQ Figure \* ARABIC \s 1 </w:instrText>
      </w:r>
      <w:r w:rsidR="00EE6FA4">
        <w:fldChar w:fldCharType="separate"/>
      </w:r>
      <w:r w:rsidR="00EE6FA4">
        <w:rPr>
          <w:noProof/>
        </w:rPr>
        <w:t>41</w:t>
      </w:r>
      <w:r w:rsidR="00EE6FA4">
        <w:fldChar w:fldCharType="end"/>
      </w:r>
      <w:r>
        <w:rPr>
          <w:rFonts w:hint="eastAsia"/>
          <w:lang w:eastAsia="zh-TW"/>
        </w:rPr>
        <w:t xml:space="preserve"> </w:t>
      </w:r>
      <w:r w:rsidRPr="000A2C04">
        <w:rPr>
          <w:rFonts w:hint="eastAsia"/>
          <w:lang w:eastAsia="zh-TW"/>
        </w:rPr>
        <w:t>曲率disable旗標</w:t>
      </w:r>
      <w:r>
        <w:rPr>
          <w:rFonts w:hint="eastAsia"/>
          <w:lang w:eastAsia="zh-TW"/>
        </w:rPr>
        <w:t>與警示旗標</w:t>
      </w:r>
    </w:p>
    <w:p w14:paraId="0A066EF8" w14:textId="77777777" w:rsidR="00AE190B" w:rsidRPr="00817AA4" w:rsidRDefault="00AE190B" w:rsidP="00AE190B">
      <w:pPr>
        <w:pStyle w:val="a1"/>
        <w:rPr>
          <w:lang w:eastAsia="zh-TW"/>
        </w:rPr>
      </w:pPr>
    </w:p>
    <w:p w14:paraId="33DBDAEA" w14:textId="12DAB825" w:rsidR="00AE190B" w:rsidRDefault="00AE190B" w:rsidP="00AE190B">
      <w:pPr>
        <w:pStyle w:val="a1"/>
        <w:ind w:left="360"/>
        <w:rPr>
          <w:lang w:eastAsia="zh-TW"/>
        </w:rPr>
      </w:pPr>
      <w:r w:rsidRPr="00AD03BB">
        <w:rPr>
          <w:rFonts w:hint="eastAsia"/>
          <w:lang w:eastAsia="zh-TW"/>
        </w:rPr>
        <w:t>當</w:t>
      </w:r>
      <w:r>
        <w:rPr>
          <w:rFonts w:hint="eastAsia"/>
          <w:lang w:eastAsia="zh-TW"/>
        </w:rPr>
        <w:t>左右</w:t>
      </w:r>
      <w:r w:rsidRPr="00AD03BB">
        <w:rPr>
          <w:rFonts w:hint="eastAsia"/>
          <w:lang w:eastAsia="zh-TW"/>
        </w:rPr>
        <w:t>車道線</w:t>
      </w:r>
      <w:r>
        <w:rPr>
          <w:rFonts w:hint="eastAsia"/>
          <w:lang w:eastAsia="zh-TW"/>
        </w:rPr>
        <w:t>曲率任一小於K</w:t>
      </w:r>
      <w:r w:rsidR="005D3BBF">
        <w:rPr>
          <w:rFonts w:hint="eastAsia"/>
          <w:lang w:eastAsia="zh-TW"/>
        </w:rPr>
        <w:t>LIC</w:t>
      </w:r>
      <w:r>
        <w:rPr>
          <w:rFonts w:hint="eastAsia"/>
          <w:lang w:eastAsia="zh-TW"/>
        </w:rPr>
        <w:t>_C2M</w:t>
      </w:r>
      <w:r>
        <w:rPr>
          <w:lang w:eastAsia="zh-TW"/>
        </w:rPr>
        <w:t>ax4</w:t>
      </w:r>
      <w:r>
        <w:rPr>
          <w:rFonts w:hint="eastAsia"/>
          <w:lang w:eastAsia="zh-TW"/>
        </w:rPr>
        <w:t>Di</w:t>
      </w:r>
      <w:r>
        <w:rPr>
          <w:lang w:eastAsia="zh-TW"/>
        </w:rPr>
        <w:t>sable_rat(</w:t>
      </w:r>
      <w:r>
        <w:rPr>
          <w:rFonts w:hint="eastAsia"/>
          <w:lang w:eastAsia="zh-TW"/>
        </w:rPr>
        <w:t>1)且維持</w:t>
      </w:r>
      <w:r>
        <w:rPr>
          <w:lang w:eastAsia="zh-TW"/>
        </w:rPr>
        <w:t>0.5</w:t>
      </w:r>
      <w:r>
        <w:rPr>
          <w:rFonts w:hint="eastAsia"/>
          <w:lang w:eastAsia="zh-TW"/>
        </w:rPr>
        <w:t>秒以上</w:t>
      </w:r>
      <w:r w:rsidRPr="00AD03BB">
        <w:rPr>
          <w:rFonts w:hint="eastAsia"/>
          <w:lang w:eastAsia="zh-TW"/>
        </w:rPr>
        <w:t>，</w:t>
      </w:r>
      <w:r w:rsidRPr="004A67FA">
        <w:rPr>
          <w:rFonts w:hint="eastAsia"/>
          <w:lang w:val="en-US" w:eastAsia="zh-TW"/>
        </w:rPr>
        <w:t>曲率</w:t>
      </w:r>
      <w:r w:rsidRPr="004A67FA">
        <w:rPr>
          <w:lang w:val="en-US" w:eastAsia="zh-TW"/>
        </w:rPr>
        <w:t>disable</w:t>
      </w:r>
      <w:r>
        <w:rPr>
          <w:rFonts w:hint="eastAsia"/>
          <w:lang w:val="en-US" w:eastAsia="zh-TW"/>
        </w:rPr>
        <w:t>警示旗標輸出</w:t>
      </w:r>
      <w:r w:rsidRPr="00AD03BB">
        <w:rPr>
          <w:rFonts w:hint="eastAsia"/>
          <w:lang w:eastAsia="zh-TW"/>
        </w:rPr>
        <w:t>為</w:t>
      </w:r>
      <w:r w:rsidRPr="00AD03BB">
        <w:rPr>
          <w:lang w:eastAsia="zh-TW"/>
        </w:rPr>
        <w:t>TRUE</w:t>
      </w:r>
      <w:r>
        <w:rPr>
          <w:rFonts w:hint="eastAsia"/>
          <w:lang w:eastAsia="zh-TW"/>
        </w:rPr>
        <w:t>。當</w:t>
      </w:r>
      <w:r w:rsidRPr="004A67FA">
        <w:rPr>
          <w:rFonts w:hint="eastAsia"/>
          <w:lang w:val="en-US" w:eastAsia="zh-TW"/>
        </w:rPr>
        <w:t>曲率</w:t>
      </w:r>
      <w:r w:rsidRPr="004A67FA">
        <w:rPr>
          <w:lang w:val="en-US" w:eastAsia="zh-TW"/>
        </w:rPr>
        <w:t>disable</w:t>
      </w:r>
      <w:r>
        <w:rPr>
          <w:rFonts w:hint="eastAsia"/>
          <w:lang w:val="en-US" w:eastAsia="zh-TW"/>
        </w:rPr>
        <w:t>警示旗標輸出</w:t>
      </w:r>
      <w:r w:rsidRPr="00AD03BB">
        <w:rPr>
          <w:rFonts w:hint="eastAsia"/>
          <w:lang w:eastAsia="zh-TW"/>
        </w:rPr>
        <w:t>為</w:t>
      </w:r>
      <w:r w:rsidRPr="00AD03BB">
        <w:rPr>
          <w:lang w:eastAsia="zh-TW"/>
        </w:rPr>
        <w:t>TRUE</w:t>
      </w:r>
      <w:r>
        <w:rPr>
          <w:rFonts w:hint="eastAsia"/>
          <w:lang w:eastAsia="zh-TW"/>
        </w:rPr>
        <w:t>且維持K</w:t>
      </w:r>
      <w:r w:rsidR="005D3BBF">
        <w:rPr>
          <w:rFonts w:hint="eastAsia"/>
          <w:lang w:eastAsia="zh-TW"/>
        </w:rPr>
        <w:t>LIC</w:t>
      </w:r>
      <w:r>
        <w:rPr>
          <w:rFonts w:hint="eastAsia"/>
          <w:lang w:eastAsia="zh-TW"/>
        </w:rPr>
        <w:t>_</w:t>
      </w:r>
      <w:r w:rsidRPr="007E0CAC">
        <w:rPr>
          <w:rFonts w:hint="eastAsia"/>
          <w:lang w:eastAsia="zh-TW"/>
        </w:rPr>
        <w:t xml:space="preserve"> </w:t>
      </w:r>
      <w:r>
        <w:rPr>
          <w:rFonts w:hint="eastAsia"/>
          <w:lang w:eastAsia="zh-TW"/>
        </w:rPr>
        <w:t>C2M</w:t>
      </w:r>
      <w:r>
        <w:rPr>
          <w:lang w:eastAsia="zh-TW"/>
        </w:rPr>
        <w:t>ax4</w:t>
      </w:r>
      <w:r>
        <w:rPr>
          <w:rFonts w:hint="eastAsia"/>
          <w:lang w:eastAsia="zh-TW"/>
        </w:rPr>
        <w:t>Di</w:t>
      </w:r>
      <w:r>
        <w:rPr>
          <w:lang w:eastAsia="zh-TW"/>
        </w:rPr>
        <w:t>sable</w:t>
      </w:r>
      <w:r>
        <w:rPr>
          <w:rFonts w:hint="eastAsia"/>
          <w:lang w:eastAsia="zh-TW"/>
        </w:rPr>
        <w:t xml:space="preserve"> _</w:t>
      </w:r>
      <w:r>
        <w:rPr>
          <w:lang w:eastAsia="zh-TW"/>
        </w:rPr>
        <w:t>s</w:t>
      </w:r>
      <w:r>
        <w:rPr>
          <w:rFonts w:hint="eastAsia"/>
          <w:lang w:eastAsia="zh-TW"/>
        </w:rPr>
        <w:t xml:space="preserve"> (1)秒以上，</w:t>
      </w:r>
      <w:r w:rsidRPr="004A67FA">
        <w:rPr>
          <w:rFonts w:hint="eastAsia"/>
          <w:lang w:val="en-US" w:eastAsia="zh-TW"/>
        </w:rPr>
        <w:t>曲率</w:t>
      </w:r>
      <w:r w:rsidRPr="004A67FA">
        <w:rPr>
          <w:lang w:val="en-US" w:eastAsia="zh-TW"/>
        </w:rPr>
        <w:t>disable</w:t>
      </w:r>
      <w:r w:rsidRPr="004A67FA">
        <w:rPr>
          <w:rFonts w:hint="eastAsia"/>
          <w:lang w:val="en-US" w:eastAsia="zh-TW"/>
        </w:rPr>
        <w:t>旗標</w:t>
      </w:r>
      <w:r>
        <w:rPr>
          <w:rFonts w:hint="eastAsia"/>
          <w:lang w:val="en-US" w:eastAsia="zh-TW"/>
        </w:rPr>
        <w:t>輸出</w:t>
      </w:r>
      <w:r w:rsidRPr="00AD03BB">
        <w:rPr>
          <w:rFonts w:hint="eastAsia"/>
          <w:lang w:eastAsia="zh-TW"/>
        </w:rPr>
        <w:t>為</w:t>
      </w:r>
      <w:r w:rsidRPr="00AD03BB">
        <w:rPr>
          <w:lang w:eastAsia="zh-TW"/>
        </w:rPr>
        <w:t>TRUE</w:t>
      </w:r>
      <w:r>
        <w:rPr>
          <w:rFonts w:hint="eastAsia"/>
          <w:lang w:eastAsia="zh-TW"/>
        </w:rPr>
        <w:t>。</w:t>
      </w:r>
    </w:p>
    <w:p w14:paraId="146A0D0A" w14:textId="77777777" w:rsidR="00AE190B" w:rsidRPr="007C7CBC" w:rsidRDefault="00AE190B" w:rsidP="00AE190B">
      <w:pPr>
        <w:pStyle w:val="a1"/>
        <w:ind w:left="360"/>
        <w:rPr>
          <w:lang w:eastAsia="zh-TW"/>
        </w:rPr>
      </w:pPr>
    </w:p>
    <w:p w14:paraId="4382FDCB" w14:textId="11F20843" w:rsidR="00AE190B" w:rsidRDefault="005E0F21" w:rsidP="00AE190B">
      <w:pPr>
        <w:pStyle w:val="a1"/>
        <w:ind w:left="360"/>
        <w:rPr>
          <w:b/>
          <w:bCs w:val="0"/>
          <w:lang w:eastAsia="zh-TW"/>
        </w:rPr>
      </w:pPr>
      <w:r w:rsidRPr="005E0F21">
        <w:rPr>
          <w:rFonts w:hint="eastAsia"/>
          <w:b/>
          <w:lang w:val="en-US" w:eastAsia="zh-TW"/>
        </w:rPr>
        <w:t>曲率</w:t>
      </w:r>
      <w:r w:rsidRPr="005E0F21">
        <w:rPr>
          <w:b/>
          <w:lang w:val="en-US" w:eastAsia="zh-TW"/>
        </w:rPr>
        <w:t>disable</w:t>
      </w:r>
      <w:r w:rsidRPr="005E0F21">
        <w:rPr>
          <w:rFonts w:hint="eastAsia"/>
          <w:b/>
          <w:lang w:val="en-US" w:eastAsia="zh-TW"/>
        </w:rPr>
        <w:t>警示旗標</w:t>
      </w:r>
      <w:r w:rsidR="00AE190B">
        <w:rPr>
          <w:rFonts w:hint="eastAsia"/>
          <w:b/>
          <w:bCs w:val="0"/>
          <w:lang w:eastAsia="zh-TW"/>
        </w:rPr>
        <w:t>判斷條件如下：</w:t>
      </w:r>
    </w:p>
    <w:p w14:paraId="134F2153" w14:textId="6A2280B9" w:rsidR="00AE190B" w:rsidRDefault="00AE190B" w:rsidP="00AE190B">
      <w:pPr>
        <w:pStyle w:val="a1"/>
        <w:ind w:left="360"/>
        <w:rPr>
          <w:lang w:val="en-US" w:eastAsia="zh-TW"/>
        </w:rPr>
      </w:pPr>
      <w:r w:rsidRPr="00635AF1">
        <w:rPr>
          <w:lang w:val="en-US" w:eastAsia="zh-TW"/>
        </w:rPr>
        <w:t>V</w:t>
      </w:r>
      <w:r w:rsidR="006B63F3">
        <w:rPr>
          <w:lang w:val="en-US" w:eastAsia="zh-TW"/>
        </w:rPr>
        <w:t>LIC</w:t>
      </w:r>
      <w:r w:rsidRPr="00635AF1">
        <w:rPr>
          <w:lang w:val="en-US" w:eastAsia="zh-TW"/>
        </w:rPr>
        <w:t>_LnC2LABS_rat</w:t>
      </w:r>
      <w:r>
        <w:rPr>
          <w:rFonts w:hint="eastAsia"/>
          <w:lang w:eastAsia="zh-TW"/>
        </w:rPr>
        <w:t xml:space="preserve"> </w:t>
      </w:r>
      <m:oMath>
        <m:r>
          <m:rPr>
            <m:sty m:val="p"/>
          </m:rPr>
          <w:rPr>
            <w:rFonts w:ascii="Cambria Math" w:hAnsi="Cambria Math"/>
            <w:lang w:eastAsia="zh-TW"/>
          </w:rPr>
          <m:t>≤</m:t>
        </m:r>
      </m:oMath>
      <w:r w:rsidRPr="00635AF1">
        <w:t xml:space="preserve"> </w:t>
      </w:r>
      <w:r w:rsidRPr="00635AF1">
        <w:rPr>
          <w:lang w:val="en-US" w:eastAsia="zh-TW"/>
        </w:rPr>
        <w:t>K</w:t>
      </w:r>
      <w:r w:rsidR="005D3BBF">
        <w:rPr>
          <w:lang w:val="en-US" w:eastAsia="zh-TW"/>
        </w:rPr>
        <w:t>LIC</w:t>
      </w:r>
      <w:r w:rsidRPr="00635AF1">
        <w:rPr>
          <w:lang w:val="en-US" w:eastAsia="zh-TW"/>
        </w:rPr>
        <w:t>_C2Max4Disable_rat</w:t>
      </w:r>
    </w:p>
    <w:p w14:paraId="5DBE390E" w14:textId="77777777" w:rsidR="00AE190B" w:rsidRDefault="00AE190B" w:rsidP="00AE190B">
      <w:pPr>
        <w:pStyle w:val="a1"/>
        <w:ind w:left="360"/>
        <w:rPr>
          <w:lang w:val="en-US" w:eastAsia="zh-TW"/>
        </w:rPr>
      </w:pPr>
      <w:r>
        <w:rPr>
          <w:lang w:val="en-US" w:eastAsia="zh-TW"/>
        </w:rPr>
        <w:t>OR</w:t>
      </w:r>
    </w:p>
    <w:p w14:paraId="659FA7FF" w14:textId="4E736B2A" w:rsidR="00AE190B" w:rsidRDefault="00AE190B" w:rsidP="00AE190B">
      <w:pPr>
        <w:pStyle w:val="a1"/>
        <w:ind w:firstLine="360"/>
        <w:rPr>
          <w:lang w:val="en-US" w:eastAsia="zh-TW"/>
        </w:rPr>
      </w:pPr>
      <w:r w:rsidRPr="00635AF1">
        <w:rPr>
          <w:lang w:val="en-US" w:eastAsia="zh-TW"/>
        </w:rPr>
        <w:t>V</w:t>
      </w:r>
      <w:r w:rsidR="006B63F3">
        <w:rPr>
          <w:lang w:val="en-US" w:eastAsia="zh-TW"/>
        </w:rPr>
        <w:t>LIC</w:t>
      </w:r>
      <w:r w:rsidRPr="00635AF1">
        <w:rPr>
          <w:lang w:val="en-US" w:eastAsia="zh-TW"/>
        </w:rPr>
        <w:t>_LnC2</w:t>
      </w:r>
      <w:r>
        <w:rPr>
          <w:lang w:val="en-US" w:eastAsia="zh-TW"/>
        </w:rPr>
        <w:t>R</w:t>
      </w:r>
      <w:r w:rsidRPr="00635AF1">
        <w:rPr>
          <w:lang w:val="en-US" w:eastAsia="zh-TW"/>
        </w:rPr>
        <w:t>ABS_rat</w:t>
      </w:r>
      <w:r>
        <w:rPr>
          <w:rFonts w:hint="eastAsia"/>
          <w:lang w:eastAsia="zh-TW"/>
        </w:rPr>
        <w:t xml:space="preserve"> </w:t>
      </w:r>
      <m:oMath>
        <m:r>
          <m:rPr>
            <m:sty m:val="p"/>
          </m:rPr>
          <w:rPr>
            <w:rFonts w:ascii="Cambria Math" w:hAnsi="Cambria Math"/>
            <w:lang w:eastAsia="zh-TW"/>
          </w:rPr>
          <m:t>≤</m:t>
        </m:r>
      </m:oMath>
      <w:r w:rsidRPr="00635AF1">
        <w:t xml:space="preserve"> </w:t>
      </w:r>
      <w:r w:rsidRPr="00635AF1">
        <w:rPr>
          <w:lang w:val="en-US" w:eastAsia="zh-TW"/>
        </w:rPr>
        <w:t>K</w:t>
      </w:r>
      <w:r w:rsidR="005D3BBF">
        <w:rPr>
          <w:lang w:val="en-US" w:eastAsia="zh-TW"/>
        </w:rPr>
        <w:t>LIC</w:t>
      </w:r>
      <w:r w:rsidRPr="00635AF1">
        <w:rPr>
          <w:lang w:val="en-US" w:eastAsia="zh-TW"/>
        </w:rPr>
        <w:t>_C2Max4Disable_rat</w:t>
      </w:r>
    </w:p>
    <w:p w14:paraId="38FCE0A4" w14:textId="77777777" w:rsidR="00AE190B" w:rsidRDefault="00AE190B" w:rsidP="00AE190B">
      <w:pPr>
        <w:pStyle w:val="a1"/>
        <w:ind w:firstLine="360"/>
        <w:rPr>
          <w:lang w:eastAsia="zh-TW"/>
        </w:rPr>
      </w:pPr>
      <w:r>
        <w:rPr>
          <w:rFonts w:hint="eastAsia"/>
          <w:lang w:val="en-US" w:eastAsia="zh-TW"/>
        </w:rPr>
        <w:t>成立</w:t>
      </w:r>
      <w:r>
        <w:rPr>
          <w:lang w:eastAsia="zh-TW"/>
        </w:rPr>
        <w:t>0.5</w:t>
      </w:r>
      <w:r>
        <w:rPr>
          <w:rFonts w:hint="eastAsia"/>
          <w:lang w:eastAsia="zh-TW"/>
        </w:rPr>
        <w:t xml:space="preserve">秒 </w:t>
      </w:r>
    </w:p>
    <w:p w14:paraId="5842C8D8" w14:textId="3AE64EBB" w:rsidR="00AE190B" w:rsidRDefault="00FE0EA7" w:rsidP="000D0BC1">
      <w:pPr>
        <w:pStyle w:val="a1"/>
        <w:numPr>
          <w:ilvl w:val="0"/>
          <w:numId w:val="18"/>
        </w:numPr>
        <w:rPr>
          <w:bCs w:val="0"/>
        </w:rPr>
      </w:pPr>
      <w:r>
        <w:t>VLIC_Curvature4Disablewarn_flg</w:t>
      </w:r>
      <w:r w:rsidR="00AE190B" w:rsidRPr="00CD3C31">
        <w:rPr>
          <w:rFonts w:hint="eastAsia"/>
        </w:rPr>
        <w:t xml:space="preserve"> </w:t>
      </w:r>
      <m:oMath>
        <m:r>
          <m:rPr>
            <m:sty m:val="p"/>
          </m:rPr>
          <w:rPr>
            <w:rFonts w:ascii="Cambria Math" w:hAnsi="Cambria Math"/>
            <w:lang w:eastAsia="zh-TW"/>
          </w:rPr>
          <m:t>=</m:t>
        </m:r>
      </m:oMath>
      <w:r w:rsidR="00AE190B">
        <w:rPr>
          <w:rFonts w:hint="eastAsia"/>
          <w:bCs w:val="0"/>
        </w:rPr>
        <w:t xml:space="preserve"> </w:t>
      </w:r>
      <w:r w:rsidR="00AE190B">
        <w:rPr>
          <w:bCs w:val="0"/>
        </w:rPr>
        <w:t>TRUE</w:t>
      </w:r>
    </w:p>
    <w:p w14:paraId="65F200CA" w14:textId="55D919D6" w:rsidR="006132CA" w:rsidRPr="00284240" w:rsidRDefault="006132CA" w:rsidP="00284240">
      <w:pPr>
        <w:pStyle w:val="a1"/>
        <w:ind w:firstLine="360"/>
        <w:rPr>
          <w:lang w:val="en-US" w:eastAsia="zh-TW"/>
        </w:rPr>
      </w:pPr>
      <w:r>
        <w:rPr>
          <w:rFonts w:hint="eastAsia"/>
          <w:bCs w:val="0"/>
          <w:lang w:eastAsia="zh-TW"/>
        </w:rPr>
        <w:t>其中</w:t>
      </w:r>
      <w:r w:rsidRPr="00635AF1">
        <w:rPr>
          <w:lang w:val="en-US" w:eastAsia="zh-TW"/>
        </w:rPr>
        <w:t>K</w:t>
      </w:r>
      <w:r w:rsidR="005D3BBF">
        <w:rPr>
          <w:lang w:val="en-US" w:eastAsia="zh-TW"/>
        </w:rPr>
        <w:t>LIC</w:t>
      </w:r>
      <w:r w:rsidRPr="00635AF1">
        <w:rPr>
          <w:lang w:val="en-US" w:eastAsia="zh-TW"/>
        </w:rPr>
        <w:t>_C2Max4Disable_rat</w:t>
      </w:r>
      <w:r>
        <w:rPr>
          <w:rFonts w:hint="eastAsia"/>
          <w:lang w:val="en-US" w:eastAsia="zh-TW"/>
        </w:rPr>
        <w:t xml:space="preserve"> = 1</w:t>
      </w:r>
    </w:p>
    <w:p w14:paraId="151FFB6F" w14:textId="77777777" w:rsidR="00AE190B" w:rsidRPr="008E08A6" w:rsidRDefault="00AE190B" w:rsidP="00AE190B">
      <w:pPr>
        <w:pStyle w:val="a1"/>
        <w:ind w:firstLine="360"/>
        <w:rPr>
          <w:bCs w:val="0"/>
        </w:rPr>
      </w:pPr>
    </w:p>
    <w:p w14:paraId="06FD998F" w14:textId="05F1A53F" w:rsidR="00AE190B" w:rsidRDefault="005E0F21" w:rsidP="00AE190B">
      <w:pPr>
        <w:pStyle w:val="a1"/>
        <w:ind w:left="360"/>
        <w:rPr>
          <w:b/>
          <w:bCs w:val="0"/>
          <w:lang w:eastAsia="zh-TW"/>
        </w:rPr>
      </w:pPr>
      <w:r w:rsidRPr="005E0F21">
        <w:rPr>
          <w:rFonts w:hint="eastAsia"/>
          <w:b/>
          <w:lang w:val="en-US" w:eastAsia="zh-TW"/>
        </w:rPr>
        <w:t>曲率</w:t>
      </w:r>
      <w:r w:rsidRPr="005E0F21">
        <w:rPr>
          <w:b/>
          <w:lang w:val="en-US" w:eastAsia="zh-TW"/>
        </w:rPr>
        <w:t>disable</w:t>
      </w:r>
      <w:r w:rsidRPr="005E0F21">
        <w:rPr>
          <w:rFonts w:hint="eastAsia"/>
          <w:b/>
          <w:lang w:val="en-US" w:eastAsia="zh-TW"/>
        </w:rPr>
        <w:t>旗標</w:t>
      </w:r>
      <w:r w:rsidR="00AE190B">
        <w:rPr>
          <w:rFonts w:hint="eastAsia"/>
          <w:b/>
          <w:bCs w:val="0"/>
          <w:lang w:eastAsia="zh-TW"/>
        </w:rPr>
        <w:t>判斷條件如下：</w:t>
      </w:r>
    </w:p>
    <w:p w14:paraId="49F8BA52" w14:textId="7ABBEBBF" w:rsidR="00AE190B" w:rsidRPr="00613244" w:rsidRDefault="00AE190B" w:rsidP="00AE190B">
      <w:pPr>
        <w:pStyle w:val="a1"/>
        <w:ind w:firstLine="360"/>
        <w:rPr>
          <w:bCs w:val="0"/>
        </w:rPr>
      </w:pPr>
      <w:r w:rsidRPr="00686323">
        <w:rPr>
          <w:lang w:eastAsia="zh-TW"/>
        </w:rPr>
        <w:t>V</w:t>
      </w:r>
      <w:r w:rsidR="005D3BBF">
        <w:rPr>
          <w:lang w:eastAsia="zh-TW"/>
        </w:rPr>
        <w:t>LIC</w:t>
      </w:r>
      <w:r w:rsidRPr="00686323">
        <w:rPr>
          <w:lang w:eastAsia="zh-TW"/>
        </w:rPr>
        <w:t>_Heading4Act_flg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6610BE8B" w14:textId="157F3D43" w:rsidR="00AE190B" w:rsidRDefault="00AE190B" w:rsidP="00AE190B">
      <w:pPr>
        <w:pStyle w:val="a1"/>
        <w:ind w:firstLine="360"/>
        <w:rPr>
          <w:lang w:eastAsia="zh-TW"/>
        </w:rPr>
      </w:pPr>
      <w:r>
        <w:rPr>
          <w:rFonts w:hint="eastAsia"/>
          <w:lang w:val="en-US" w:eastAsia="zh-TW"/>
        </w:rPr>
        <w:t>成立</w:t>
      </w:r>
      <w:r w:rsidRPr="00613244">
        <w:rPr>
          <w:lang w:eastAsia="zh-TW"/>
        </w:rPr>
        <w:t>K</w:t>
      </w:r>
      <w:r w:rsidR="005D3BBF">
        <w:rPr>
          <w:lang w:eastAsia="zh-TW"/>
        </w:rPr>
        <w:t>LIC</w:t>
      </w:r>
      <w:r w:rsidRPr="00613244">
        <w:rPr>
          <w:lang w:eastAsia="zh-TW"/>
        </w:rPr>
        <w:t>_C2Max4DisableThr_s</w:t>
      </w:r>
      <w:r w:rsidR="00284240">
        <w:rPr>
          <w:rFonts w:hint="eastAsia"/>
          <w:lang w:eastAsia="zh-TW"/>
        </w:rPr>
        <w:t>秒</w:t>
      </w:r>
    </w:p>
    <w:p w14:paraId="2B6AC3C6" w14:textId="26A34F24" w:rsidR="00AE190B" w:rsidRDefault="00AE190B" w:rsidP="005E0F21">
      <w:pPr>
        <w:pStyle w:val="a1"/>
        <w:numPr>
          <w:ilvl w:val="0"/>
          <w:numId w:val="18"/>
        </w:numPr>
        <w:rPr>
          <w:bCs w:val="0"/>
        </w:rPr>
      </w:pPr>
      <w:r w:rsidRPr="00613244">
        <w:t>V</w:t>
      </w:r>
      <w:r w:rsidR="005D3BBF">
        <w:t>LIC</w:t>
      </w:r>
      <w:r w:rsidRPr="00613244">
        <w:t>_Curvature4Disable_flg</w:t>
      </w:r>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39E53E46" w14:textId="579B5F43" w:rsidR="00AE190B" w:rsidRDefault="00284240" w:rsidP="00AE190B">
      <w:pPr>
        <w:pStyle w:val="a1"/>
        <w:ind w:firstLine="360"/>
        <w:rPr>
          <w:lang w:eastAsia="zh-TW"/>
        </w:rPr>
      </w:pPr>
      <w:r>
        <w:rPr>
          <w:rFonts w:hint="eastAsia"/>
          <w:bCs w:val="0"/>
          <w:lang w:eastAsia="zh-TW"/>
        </w:rPr>
        <w:t>其中</w:t>
      </w:r>
      <w:r w:rsidRPr="00613244">
        <w:rPr>
          <w:lang w:eastAsia="zh-TW"/>
        </w:rPr>
        <w:t>K</w:t>
      </w:r>
      <w:r w:rsidR="005D3BBF">
        <w:rPr>
          <w:lang w:eastAsia="zh-TW"/>
        </w:rPr>
        <w:t>LIC</w:t>
      </w:r>
      <w:r w:rsidRPr="00613244">
        <w:rPr>
          <w:lang w:eastAsia="zh-TW"/>
        </w:rPr>
        <w:t>_C2Max4DisableThr_s</w:t>
      </w:r>
      <w:r>
        <w:rPr>
          <w:rFonts w:hint="eastAsia"/>
          <w:lang w:eastAsia="zh-TW"/>
        </w:rPr>
        <w:t xml:space="preserve"> = 1</w:t>
      </w:r>
    </w:p>
    <w:p w14:paraId="7EA27EDA" w14:textId="2D83322D" w:rsidR="009371A2" w:rsidRDefault="009371A2" w:rsidP="00AE190B">
      <w:pPr>
        <w:pStyle w:val="a1"/>
        <w:ind w:firstLine="360"/>
        <w:rPr>
          <w:bCs w:val="0"/>
        </w:rPr>
      </w:pPr>
    </w:p>
    <w:p w14:paraId="52375437" w14:textId="03B11574" w:rsidR="009371A2" w:rsidRPr="009371A2" w:rsidRDefault="009371A2" w:rsidP="009371A2">
      <w:pPr>
        <w:pStyle w:val="a1"/>
        <w:numPr>
          <w:ilvl w:val="0"/>
          <w:numId w:val="13"/>
        </w:numPr>
        <w:rPr>
          <w:lang w:val="en-US" w:eastAsia="zh-TW"/>
        </w:rPr>
      </w:pPr>
      <w:r>
        <w:rPr>
          <w:rFonts w:hint="eastAsia"/>
          <w:lang w:eastAsia="zh-TW"/>
        </w:rPr>
        <w:t>車道殘餘時間耗盡旗標</w:t>
      </w:r>
    </w:p>
    <w:p w14:paraId="4A05386B" w14:textId="0EDE686F" w:rsidR="00EE6FA4" w:rsidRPr="009371A2" w:rsidRDefault="009371A2" w:rsidP="00EE6FA4">
      <w:pPr>
        <w:pStyle w:val="a1"/>
        <w:ind w:left="360"/>
        <w:rPr>
          <w:lang w:val="en-US" w:eastAsia="zh-TW"/>
        </w:rPr>
      </w:pPr>
      <w:r>
        <w:rPr>
          <w:rFonts w:hint="eastAsia"/>
          <w:lang w:val="en-US" w:eastAsia="zh-TW"/>
        </w:rPr>
        <w:t>依據</w:t>
      </w:r>
      <w:r>
        <w:rPr>
          <w:rFonts w:hint="eastAsia"/>
          <w:lang w:eastAsia="zh-TW"/>
        </w:rPr>
        <w:t>左</w:t>
      </w:r>
      <w:r>
        <w:rPr>
          <w:rFonts w:hint="eastAsia"/>
          <w:lang w:eastAsia="zh-TW"/>
        </w:rPr>
        <w:t>右</w:t>
      </w:r>
      <w:r>
        <w:rPr>
          <w:rFonts w:hint="eastAsia"/>
          <w:lang w:eastAsia="zh-TW"/>
        </w:rPr>
        <w:t>車道殘餘時間</w:t>
      </w:r>
      <w:r w:rsidR="00EE6FA4">
        <w:rPr>
          <w:rFonts w:hint="eastAsia"/>
          <w:lang w:eastAsia="zh-TW"/>
        </w:rPr>
        <w:t>判斷</w:t>
      </w:r>
      <w:r w:rsidR="00EE6FA4">
        <w:rPr>
          <w:rFonts w:hint="eastAsia"/>
          <w:lang w:eastAsia="zh-TW"/>
        </w:rPr>
        <w:t>車道殘餘時間耗盡旗標</w:t>
      </w:r>
      <w:r w:rsidR="00EE6FA4">
        <w:rPr>
          <w:rFonts w:hint="eastAsia"/>
          <w:lang w:eastAsia="zh-TW"/>
        </w:rPr>
        <w:t>是否成立。</w:t>
      </w:r>
    </w:p>
    <w:p w14:paraId="3B90C29B" w14:textId="4552420E" w:rsidR="009371A2" w:rsidRPr="00EE6FA4" w:rsidRDefault="009371A2" w:rsidP="009371A2">
      <w:pPr>
        <w:pStyle w:val="a1"/>
        <w:ind w:left="360"/>
        <w:rPr>
          <w:rFonts w:hint="eastAsia"/>
          <w:lang w:val="en-US" w:eastAsia="zh-TW"/>
        </w:rPr>
      </w:pPr>
    </w:p>
    <w:p w14:paraId="68FB298C" w14:textId="77777777" w:rsidR="00EE6FA4" w:rsidRDefault="009371A2" w:rsidP="00E714E5">
      <w:pPr>
        <w:pStyle w:val="a1"/>
        <w:keepNext/>
        <w:ind w:firstLine="360"/>
        <w:jc w:val="center"/>
      </w:pPr>
      <w:r>
        <w:rPr>
          <w:noProof/>
        </w:rPr>
        <w:drawing>
          <wp:inline distT="0" distB="0" distL="0" distR="0" wp14:anchorId="43C23F2D" wp14:editId="57D0E369">
            <wp:extent cx="6120765" cy="1410970"/>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765" cy="1410970"/>
                    </a:xfrm>
                    <a:prstGeom prst="rect">
                      <a:avLst/>
                    </a:prstGeom>
                  </pic:spPr>
                </pic:pic>
              </a:graphicData>
            </a:graphic>
          </wp:inline>
        </w:drawing>
      </w:r>
    </w:p>
    <w:p w14:paraId="1D28A3C5" w14:textId="1E1CC078" w:rsidR="009371A2" w:rsidRDefault="00EE6FA4" w:rsidP="00EE6FA4">
      <w:pPr>
        <w:pStyle w:val="af3"/>
        <w:rPr>
          <w:lang w:eastAsia="zh-TW"/>
        </w:rPr>
      </w:pPr>
      <w:r>
        <w:rPr>
          <w:lang w:eastAsia="zh-TW"/>
        </w:rPr>
        <w:t xml:space="preserve">Figure </w:t>
      </w:r>
      <w:r>
        <w:fldChar w:fldCharType="begin"/>
      </w:r>
      <w:r>
        <w:rPr>
          <w:lang w:eastAsia="zh-TW"/>
        </w:rPr>
        <w:instrText xml:space="preserve"> STYLEREF 1 \s </w:instrText>
      </w:r>
      <w:r>
        <w:fldChar w:fldCharType="separate"/>
      </w:r>
      <w:r>
        <w:rPr>
          <w:noProof/>
          <w:lang w:eastAsia="zh-TW"/>
        </w:rPr>
        <w:t>3</w:t>
      </w:r>
      <w:r>
        <w:fldChar w:fldCharType="end"/>
      </w:r>
      <w:r>
        <w:rPr>
          <w:lang w:eastAsia="zh-TW"/>
        </w:rPr>
        <w:noBreakHyphen/>
      </w:r>
      <w:r>
        <w:fldChar w:fldCharType="begin"/>
      </w:r>
      <w:r>
        <w:rPr>
          <w:lang w:eastAsia="zh-TW"/>
        </w:rPr>
        <w:instrText xml:space="preserve"> SEQ Figure \* ARABIC \s 1 </w:instrText>
      </w:r>
      <w:r>
        <w:fldChar w:fldCharType="separate"/>
      </w:r>
      <w:r>
        <w:rPr>
          <w:noProof/>
          <w:lang w:eastAsia="zh-TW"/>
        </w:rPr>
        <w:t>42</w:t>
      </w:r>
      <w:r>
        <w:fldChar w:fldCharType="end"/>
      </w:r>
      <w:r>
        <w:rPr>
          <w:rFonts w:hint="eastAsia"/>
          <w:lang w:eastAsia="zh-TW"/>
        </w:rPr>
        <w:t xml:space="preserve">  </w:t>
      </w:r>
      <w:r w:rsidRPr="0081754D">
        <w:rPr>
          <w:rFonts w:hint="eastAsia"/>
          <w:lang w:eastAsia="zh-TW"/>
        </w:rPr>
        <w:t>車道殘餘時間耗盡旗標</w:t>
      </w:r>
    </w:p>
    <w:p w14:paraId="5010706B" w14:textId="77777777" w:rsidR="00624411" w:rsidRPr="00624411" w:rsidRDefault="00624411" w:rsidP="00624411">
      <w:pPr>
        <w:pStyle w:val="a1"/>
        <w:rPr>
          <w:rFonts w:hint="eastAsia"/>
          <w:lang w:eastAsia="zh-TW"/>
        </w:rPr>
      </w:pPr>
    </w:p>
    <w:p w14:paraId="4F097521" w14:textId="511FB907" w:rsidR="00624411" w:rsidRPr="00624411" w:rsidRDefault="00624411" w:rsidP="00624411">
      <w:pPr>
        <w:pStyle w:val="a1"/>
        <w:ind w:left="360"/>
        <w:rPr>
          <w:lang w:val="en-US" w:eastAsia="zh-TW"/>
        </w:rPr>
      </w:pPr>
      <w:r w:rsidRPr="00624411">
        <w:rPr>
          <w:rFonts w:hint="eastAsia"/>
          <w:b/>
          <w:bCs w:val="0"/>
          <w:lang w:eastAsia="zh-TW"/>
        </w:rPr>
        <w:t>車道殘餘時間耗盡旗標</w:t>
      </w:r>
      <w:r>
        <w:rPr>
          <w:rFonts w:hint="eastAsia"/>
          <w:b/>
          <w:bCs w:val="0"/>
          <w:lang w:eastAsia="zh-TW"/>
        </w:rPr>
        <w:t>條件如下：</w:t>
      </w:r>
    </w:p>
    <w:p w14:paraId="38DF45C9" w14:textId="588CDDA3" w:rsidR="00624411" w:rsidRPr="00613244" w:rsidRDefault="002008B8" w:rsidP="00624411">
      <w:pPr>
        <w:pStyle w:val="a1"/>
        <w:ind w:firstLine="360"/>
        <w:rPr>
          <w:bCs w:val="0"/>
        </w:rPr>
      </w:pPr>
      <w:r>
        <w:rPr>
          <w:rFonts w:hint="eastAsia"/>
          <w:lang w:eastAsia="zh-TW"/>
        </w:rPr>
        <w:t>(</w:t>
      </w:r>
      <w:proofErr w:type="spellStart"/>
      <w:r w:rsidRPr="002008B8">
        <w:rPr>
          <w:lang w:eastAsia="zh-TW"/>
        </w:rPr>
        <w:t>VLIC_ResidualLnL_s</w:t>
      </w:r>
      <w:proofErr w:type="spellEnd"/>
      <w:r>
        <w:rPr>
          <w:rFonts w:hint="eastAsia"/>
          <w:lang w:eastAsia="zh-TW"/>
        </w:rPr>
        <w:t xml:space="preserve"> </w:t>
      </w:r>
      <m:oMath>
        <m:r>
          <w:rPr>
            <w:rFonts w:ascii="Cambria Math" w:hAnsi="Cambria Math"/>
            <w:lang w:eastAsia="zh-TW"/>
          </w:rPr>
          <m:t>≤</m:t>
        </m:r>
      </m:oMath>
      <w:r>
        <w:rPr>
          <w:rFonts w:hint="eastAsia"/>
          <w:lang w:eastAsia="zh-TW"/>
        </w:rPr>
        <w:t xml:space="preserve"> 2 AND </w:t>
      </w:r>
      <w:proofErr w:type="spellStart"/>
      <w:r w:rsidRPr="002008B8">
        <w:rPr>
          <w:lang w:eastAsia="zh-TW"/>
        </w:rPr>
        <w:t>VLIC_ResidualLnR_s</w:t>
      </w:r>
      <w:proofErr w:type="spellEnd"/>
      <w:r>
        <w:rPr>
          <w:rFonts w:hint="eastAsia"/>
          <w:lang w:eastAsia="zh-TW"/>
        </w:rPr>
        <w:t xml:space="preserve"> </w:t>
      </w:r>
      <m:oMath>
        <m:r>
          <w:rPr>
            <w:rFonts w:ascii="Cambria Math" w:hAnsi="Cambria Math"/>
            <w:lang w:eastAsia="zh-TW"/>
          </w:rPr>
          <m:t>≤</m:t>
        </m:r>
      </m:oMath>
      <w:r>
        <w:rPr>
          <w:rFonts w:hint="eastAsia"/>
          <w:lang w:eastAsia="zh-TW"/>
        </w:rPr>
        <w:t xml:space="preserve"> 2</w:t>
      </w:r>
      <w:r>
        <w:rPr>
          <w:rFonts w:hint="eastAsia"/>
          <w:lang w:eastAsia="zh-TW"/>
        </w:rPr>
        <w:t>)</w:t>
      </w:r>
    </w:p>
    <w:p w14:paraId="18194BC5" w14:textId="17A6A520" w:rsidR="002008B8" w:rsidRDefault="002008B8" w:rsidP="002008B8">
      <w:pPr>
        <w:pStyle w:val="a1"/>
        <w:ind w:firstLine="360"/>
        <w:rPr>
          <w:lang w:eastAsia="zh-TW"/>
        </w:rPr>
      </w:pPr>
      <w:r>
        <w:rPr>
          <w:rFonts w:hint="eastAsia"/>
          <w:lang w:val="en-US" w:eastAsia="zh-TW"/>
        </w:rPr>
        <w:t>成立</w:t>
      </w:r>
      <w:r w:rsidR="00632ED4">
        <w:rPr>
          <w:rFonts w:hint="eastAsia"/>
          <w:lang w:val="en-US" w:eastAsia="zh-TW"/>
        </w:rPr>
        <w:t>小於</w:t>
      </w:r>
      <w:proofErr w:type="spellStart"/>
      <w:r w:rsidRPr="002008B8">
        <w:rPr>
          <w:lang w:eastAsia="zh-TW"/>
        </w:rPr>
        <w:t>KLIC_ResidualLnExhaustThr_s</w:t>
      </w:r>
      <w:proofErr w:type="spellEnd"/>
      <w:r>
        <w:rPr>
          <w:rFonts w:hint="eastAsia"/>
          <w:lang w:eastAsia="zh-TW"/>
        </w:rPr>
        <w:t>秒</w:t>
      </w:r>
    </w:p>
    <w:p w14:paraId="64250C5A" w14:textId="6DEE2891" w:rsidR="002008B8" w:rsidRDefault="002008B8" w:rsidP="002008B8">
      <w:pPr>
        <w:pStyle w:val="a1"/>
        <w:ind w:firstLine="360"/>
        <w:rPr>
          <w:lang w:eastAsia="zh-TW"/>
        </w:rPr>
      </w:pPr>
      <w:r>
        <w:rPr>
          <w:rFonts w:hint="eastAsia"/>
          <w:lang w:eastAsia="zh-TW"/>
        </w:rPr>
        <w:t>AND</w:t>
      </w:r>
    </w:p>
    <w:p w14:paraId="64974520" w14:textId="4DEF82F2" w:rsidR="002008B8" w:rsidRDefault="002008B8" w:rsidP="002008B8">
      <w:pPr>
        <w:pStyle w:val="a1"/>
        <w:ind w:firstLine="360"/>
        <w:rPr>
          <w:lang w:eastAsia="zh-TW"/>
        </w:rPr>
      </w:pPr>
      <w:proofErr w:type="spellStart"/>
      <w:r w:rsidRPr="002008B8">
        <w:rPr>
          <w:lang w:eastAsia="zh-TW"/>
        </w:rPr>
        <w:t>VLFC_LFCState_enum</w:t>
      </w:r>
      <w:proofErr w:type="spellEnd"/>
      <w:r>
        <w:rPr>
          <w:rFonts w:hint="eastAsia"/>
          <w:lang w:eastAsia="zh-TW"/>
        </w:rPr>
        <w:t xml:space="preserve"> == </w:t>
      </w:r>
      <w:r w:rsidRPr="002008B8">
        <w:rPr>
          <w:lang w:eastAsia="zh-TW"/>
        </w:rPr>
        <w:t>ENUM_LFCSTATE_DEGRADED</w:t>
      </w:r>
    </w:p>
    <w:p w14:paraId="4AA95E04" w14:textId="3C218591" w:rsidR="002008B8" w:rsidRDefault="002008B8" w:rsidP="002008B8">
      <w:pPr>
        <w:pStyle w:val="a1"/>
        <w:numPr>
          <w:ilvl w:val="0"/>
          <w:numId w:val="18"/>
        </w:numPr>
        <w:rPr>
          <w:bCs w:val="0"/>
        </w:rPr>
      </w:pPr>
      <w:proofErr w:type="spellStart"/>
      <w:r w:rsidRPr="002008B8">
        <w:t>VLIC_ResidualLnExhaust_flg</w:t>
      </w:r>
      <w:proofErr w:type="spellEnd"/>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71CC4628" w14:textId="77777777" w:rsidR="00C5455F" w:rsidRPr="00C5455F" w:rsidRDefault="00C5455F" w:rsidP="00C5455F">
      <w:pPr>
        <w:pStyle w:val="a1"/>
        <w:rPr>
          <w:rFonts w:hint="eastAsia"/>
          <w:lang w:eastAsia="zh-TW"/>
        </w:rPr>
      </w:pPr>
    </w:p>
    <w:p w14:paraId="2A92D7E0" w14:textId="51196557" w:rsidR="00AE190B" w:rsidRDefault="00466FA6" w:rsidP="00AE190B">
      <w:pPr>
        <w:pStyle w:val="3"/>
        <w:rPr>
          <w:lang w:val="en-US"/>
        </w:rPr>
      </w:pPr>
      <w:bookmarkStart w:id="54" w:name="_Toc114602543"/>
      <w:bookmarkStart w:id="55" w:name="_Hlk113359721"/>
      <w:r>
        <w:rPr>
          <w:rFonts w:hint="eastAsia"/>
        </w:rPr>
        <w:t>LIC</w:t>
      </w:r>
      <w:r>
        <w:t xml:space="preserve"> </w:t>
      </w:r>
      <w:r w:rsidR="00AE190B">
        <w:t>_SRDS_0</w:t>
      </w:r>
      <w:r w:rsidR="00505EF6">
        <w:rPr>
          <w:rFonts w:hint="eastAsia"/>
        </w:rPr>
        <w:t>3</w:t>
      </w:r>
      <w:r w:rsidR="00AE190B">
        <w:t>_00</w:t>
      </w:r>
      <w:r w:rsidR="00AE190B">
        <w:rPr>
          <w:rFonts w:hint="eastAsia"/>
        </w:rPr>
        <w:t>2</w:t>
      </w:r>
      <w:r w:rsidR="00AE190B">
        <w:tab/>
      </w:r>
      <w:r w:rsidR="006D739D">
        <w:rPr>
          <w:rFonts w:hint="eastAsia"/>
          <w:lang w:val="en-US"/>
        </w:rPr>
        <w:t>跨越車道線時間</w:t>
      </w:r>
      <w:r w:rsidR="00AE190B" w:rsidRPr="009205D9">
        <w:rPr>
          <w:rFonts w:hint="eastAsia"/>
          <w:lang w:val="en-US"/>
        </w:rPr>
        <w:t>判斷</w:t>
      </w:r>
      <w:bookmarkEnd w:id="54"/>
    </w:p>
    <w:bookmarkEnd w:id="55"/>
    <w:p w14:paraId="5E707B0C" w14:textId="04524C09" w:rsidR="00AE190B" w:rsidRPr="00652CA3" w:rsidRDefault="00AE190B" w:rsidP="00AE190B">
      <w:pPr>
        <w:pStyle w:val="a1"/>
        <w:rPr>
          <w:lang w:eastAsia="zh-TW"/>
        </w:rPr>
      </w:pPr>
      <w:r>
        <w:rPr>
          <w:rFonts w:hint="eastAsia"/>
          <w:lang w:eastAsia="zh-TW"/>
        </w:rPr>
        <w:t>依跨越車道線時間、車速資訊</w:t>
      </w:r>
      <w:r>
        <w:rPr>
          <w:rFonts w:ascii="標楷體" w:hAnsi="標楷體" w:hint="eastAsia"/>
          <w:lang w:val="en-US" w:eastAsia="zh-TW"/>
        </w:rPr>
        <w:t>進行</w:t>
      </w:r>
      <w:r w:rsidR="00845726">
        <w:rPr>
          <w:rFonts w:hint="eastAsia"/>
          <w:lang w:eastAsia="zh-TW"/>
        </w:rPr>
        <w:t>跨越車道線時間</w:t>
      </w:r>
      <w:r w:rsidRPr="000A2D82">
        <w:rPr>
          <w:rFonts w:hint="eastAsia"/>
          <w:lang w:eastAsia="zh-TW"/>
        </w:rPr>
        <w:t>觸發判斷。</w:t>
      </w:r>
    </w:p>
    <w:p w14:paraId="1C2D70ED" w14:textId="468AB37B" w:rsidR="00AE190B" w:rsidRPr="00652CA3" w:rsidRDefault="00845726" w:rsidP="00AE190B">
      <w:pPr>
        <w:pStyle w:val="a1"/>
        <w:numPr>
          <w:ilvl w:val="0"/>
          <w:numId w:val="14"/>
        </w:numPr>
        <w:rPr>
          <w:lang w:val="en-US" w:eastAsia="zh-TW"/>
        </w:rPr>
      </w:pPr>
      <w:r>
        <w:rPr>
          <w:rFonts w:hint="eastAsia"/>
          <w:lang w:eastAsia="zh-TW"/>
        </w:rPr>
        <w:t>跨越左車道線時間</w:t>
      </w:r>
      <w:r w:rsidR="00AE190B">
        <w:rPr>
          <w:rFonts w:hint="eastAsia"/>
          <w:lang w:val="en-US" w:eastAsia="zh-TW"/>
        </w:rPr>
        <w:t>觸發</w:t>
      </w:r>
      <w:r w:rsidR="00AE190B" w:rsidRPr="004A67FA">
        <w:rPr>
          <w:rFonts w:hint="eastAsia"/>
          <w:lang w:val="en-US" w:eastAsia="zh-TW"/>
        </w:rPr>
        <w:t>旗標</w:t>
      </w:r>
    </w:p>
    <w:p w14:paraId="1651E75A" w14:textId="77777777" w:rsidR="00AE190B" w:rsidRDefault="00AE190B" w:rsidP="00AE190B">
      <w:pPr>
        <w:pStyle w:val="a1"/>
        <w:ind w:left="360"/>
        <w:rPr>
          <w:lang w:val="en-US" w:eastAsia="zh-TW"/>
        </w:rPr>
      </w:pPr>
    </w:p>
    <w:p w14:paraId="5F252476" w14:textId="3EE8A830" w:rsidR="00AE190B" w:rsidRDefault="00DE40EB" w:rsidP="00AE190B">
      <w:pPr>
        <w:pStyle w:val="a1"/>
        <w:keepNext/>
        <w:ind w:left="360"/>
      </w:pPr>
      <w:r w:rsidRPr="00DE40EB">
        <w:lastRenderedPageBreak/>
        <w:drawing>
          <wp:inline distT="0" distB="0" distL="0" distR="0" wp14:anchorId="7E88FC45" wp14:editId="44C2C046">
            <wp:extent cx="6120765" cy="871855"/>
            <wp:effectExtent l="0" t="0" r="0" b="4445"/>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765" cy="871855"/>
                    </a:xfrm>
                    <a:prstGeom prst="rect">
                      <a:avLst/>
                    </a:prstGeom>
                  </pic:spPr>
                </pic:pic>
              </a:graphicData>
            </a:graphic>
          </wp:inline>
        </w:drawing>
      </w:r>
    </w:p>
    <w:p w14:paraId="2EF4A89F" w14:textId="24836B74" w:rsidR="00AE190B" w:rsidRDefault="00AE190B" w:rsidP="00AE190B">
      <w:pPr>
        <w:pStyle w:val="af3"/>
        <w:rPr>
          <w:lang w:eastAsia="zh-TW"/>
        </w:rPr>
      </w:pPr>
      <w:r>
        <w:rPr>
          <w:lang w:eastAsia="zh-TW"/>
        </w:rPr>
        <w:t xml:space="preserve">Figure </w:t>
      </w:r>
      <w:r w:rsidR="00EE6FA4">
        <w:rPr>
          <w:lang w:eastAsia="zh-TW"/>
        </w:rPr>
        <w:fldChar w:fldCharType="begin"/>
      </w:r>
      <w:r w:rsidR="00EE6FA4">
        <w:rPr>
          <w:lang w:eastAsia="zh-TW"/>
        </w:rPr>
        <w:instrText xml:space="preserve"> STYLEREF 1 \s </w:instrText>
      </w:r>
      <w:r w:rsidR="00EE6FA4">
        <w:rPr>
          <w:lang w:eastAsia="zh-TW"/>
        </w:rPr>
        <w:fldChar w:fldCharType="separate"/>
      </w:r>
      <w:r w:rsidR="00EE6FA4">
        <w:rPr>
          <w:noProof/>
          <w:lang w:eastAsia="zh-TW"/>
        </w:rPr>
        <w:t>3</w:t>
      </w:r>
      <w:r w:rsidR="00EE6FA4">
        <w:rPr>
          <w:lang w:eastAsia="zh-TW"/>
        </w:rPr>
        <w:fldChar w:fldCharType="end"/>
      </w:r>
      <w:r w:rsidR="00EE6FA4">
        <w:rPr>
          <w:lang w:eastAsia="zh-TW"/>
        </w:rPr>
        <w:noBreakHyphen/>
      </w:r>
      <w:r w:rsidR="00EE6FA4">
        <w:rPr>
          <w:lang w:eastAsia="zh-TW"/>
        </w:rPr>
        <w:fldChar w:fldCharType="begin"/>
      </w:r>
      <w:r w:rsidR="00EE6FA4">
        <w:rPr>
          <w:lang w:eastAsia="zh-TW"/>
        </w:rPr>
        <w:instrText xml:space="preserve"> SEQ Figure \* ARABIC \s 1 </w:instrText>
      </w:r>
      <w:r w:rsidR="00EE6FA4">
        <w:rPr>
          <w:lang w:eastAsia="zh-TW"/>
        </w:rPr>
        <w:fldChar w:fldCharType="separate"/>
      </w:r>
      <w:r w:rsidR="00EE6FA4">
        <w:rPr>
          <w:noProof/>
          <w:lang w:eastAsia="zh-TW"/>
        </w:rPr>
        <w:t>43</w:t>
      </w:r>
      <w:r w:rsidR="00EE6FA4">
        <w:rPr>
          <w:lang w:eastAsia="zh-TW"/>
        </w:rPr>
        <w:fldChar w:fldCharType="end"/>
      </w:r>
      <w:r>
        <w:rPr>
          <w:rFonts w:hint="eastAsia"/>
          <w:lang w:eastAsia="zh-TW"/>
        </w:rPr>
        <w:t xml:space="preserve"> </w:t>
      </w:r>
      <w:r w:rsidRPr="00780BC8">
        <w:rPr>
          <w:rFonts w:hint="eastAsia"/>
          <w:lang w:eastAsia="zh-TW"/>
        </w:rPr>
        <w:t>左車道線TLC旗標</w:t>
      </w:r>
    </w:p>
    <w:p w14:paraId="7AF5A8DC" w14:textId="77777777" w:rsidR="00AE190B" w:rsidRPr="00652CA3" w:rsidRDefault="00AE190B" w:rsidP="00AE190B">
      <w:pPr>
        <w:pStyle w:val="a1"/>
        <w:rPr>
          <w:lang w:eastAsia="zh-TW"/>
        </w:rPr>
      </w:pPr>
    </w:p>
    <w:p w14:paraId="3D5BFC9A" w14:textId="457117DD" w:rsidR="00AE190B" w:rsidRDefault="00AE190B" w:rsidP="00AE190B">
      <w:pPr>
        <w:pStyle w:val="a1"/>
        <w:ind w:left="360"/>
        <w:rPr>
          <w:lang w:eastAsia="zh-TW"/>
        </w:rPr>
      </w:pPr>
      <w:r>
        <w:rPr>
          <w:rFonts w:hint="eastAsia"/>
          <w:lang w:val="en-US" w:eastAsia="zh-TW"/>
        </w:rPr>
        <w:t>依據目前車速以及左車道斜率進行查表，當</w:t>
      </w:r>
      <w:r w:rsidR="00845726">
        <w:rPr>
          <w:rFonts w:hint="eastAsia"/>
          <w:lang w:eastAsia="zh-TW"/>
        </w:rPr>
        <w:t>跨越左車道線時間</w:t>
      </w:r>
      <w:r w:rsidR="00155D98">
        <w:rPr>
          <w:rFonts w:hint="eastAsia"/>
          <w:lang w:val="en-US" w:eastAsia="zh-TW"/>
        </w:rPr>
        <w:t>小</w:t>
      </w:r>
      <w:r>
        <w:rPr>
          <w:rFonts w:hint="eastAsia"/>
          <w:lang w:val="en-US" w:eastAsia="zh-TW"/>
        </w:rPr>
        <w:t>於一查表值時，</w:t>
      </w:r>
      <w:r w:rsidR="00845726">
        <w:rPr>
          <w:rFonts w:hint="eastAsia"/>
          <w:lang w:val="en-US" w:eastAsia="zh-TW"/>
        </w:rPr>
        <w:t>跨越</w:t>
      </w:r>
      <w:r>
        <w:rPr>
          <w:rFonts w:hint="eastAsia"/>
          <w:lang w:val="en-US" w:eastAsia="zh-TW"/>
        </w:rPr>
        <w:t>左</w:t>
      </w:r>
      <w:r w:rsidRPr="004A67FA">
        <w:rPr>
          <w:rFonts w:hint="eastAsia"/>
          <w:lang w:val="en-US" w:eastAsia="zh-TW"/>
        </w:rPr>
        <w:t>車道線</w:t>
      </w:r>
      <w:r w:rsidR="00845726">
        <w:rPr>
          <w:rFonts w:hint="eastAsia"/>
          <w:lang w:val="en-US" w:eastAsia="zh-TW"/>
        </w:rPr>
        <w:t>時間</w:t>
      </w:r>
      <w:r>
        <w:rPr>
          <w:rFonts w:hint="eastAsia"/>
          <w:lang w:val="en-US" w:eastAsia="zh-TW"/>
        </w:rPr>
        <w:t>觸發</w:t>
      </w:r>
      <w:r w:rsidRPr="004A67FA">
        <w:rPr>
          <w:rFonts w:hint="eastAsia"/>
          <w:lang w:val="en-US" w:eastAsia="zh-TW"/>
        </w:rPr>
        <w:t>旗標</w:t>
      </w:r>
      <w:r w:rsidRPr="00AD03BB">
        <w:rPr>
          <w:rFonts w:hint="eastAsia"/>
          <w:lang w:eastAsia="zh-TW"/>
        </w:rPr>
        <w:t>為</w:t>
      </w:r>
      <w:r w:rsidRPr="00AD03BB">
        <w:rPr>
          <w:lang w:eastAsia="zh-TW"/>
        </w:rPr>
        <w:t>TRUE</w:t>
      </w:r>
      <w:r>
        <w:rPr>
          <w:rFonts w:hint="eastAsia"/>
          <w:lang w:eastAsia="zh-TW"/>
        </w:rPr>
        <w:t>，而後</w:t>
      </w:r>
      <w:r w:rsidR="00845726">
        <w:rPr>
          <w:rFonts w:hint="eastAsia"/>
          <w:lang w:eastAsia="zh-TW"/>
        </w:rPr>
        <w:t>跨越左車道線時間</w:t>
      </w:r>
      <w:r w:rsidR="00155D98">
        <w:rPr>
          <w:rFonts w:hint="eastAsia"/>
          <w:lang w:val="en-US" w:eastAsia="zh-TW"/>
        </w:rPr>
        <w:t>大</w:t>
      </w:r>
      <w:r>
        <w:rPr>
          <w:rFonts w:hint="eastAsia"/>
          <w:lang w:val="en-US" w:eastAsia="zh-TW"/>
        </w:rPr>
        <w:t>於一查表值</w:t>
      </w:r>
      <w:r w:rsidR="00155D98">
        <w:rPr>
          <w:rFonts w:hint="eastAsia"/>
          <w:lang w:val="en-US" w:eastAsia="zh-TW"/>
        </w:rPr>
        <w:t>加上</w:t>
      </w:r>
      <w:proofErr w:type="spellStart"/>
      <w:r w:rsidR="00155D98" w:rsidRPr="0082264F">
        <w:rPr>
          <w:bCs w:val="0"/>
          <w:lang w:eastAsia="zh-TW"/>
        </w:rPr>
        <w:t>K</w:t>
      </w:r>
      <w:r w:rsidR="005D3BBF">
        <w:rPr>
          <w:bCs w:val="0"/>
          <w:lang w:eastAsia="zh-TW"/>
        </w:rPr>
        <w:t>LIC</w:t>
      </w:r>
      <w:r w:rsidR="00155D98" w:rsidRPr="0082264F">
        <w:rPr>
          <w:bCs w:val="0"/>
          <w:lang w:eastAsia="zh-TW"/>
        </w:rPr>
        <w:t>_TLCTriggerThrHysis_s</w:t>
      </w:r>
      <w:proofErr w:type="spellEnd"/>
      <w:r>
        <w:rPr>
          <w:rFonts w:hint="eastAsia"/>
          <w:lang w:val="en-US" w:eastAsia="zh-TW"/>
        </w:rPr>
        <w:t>時，</w:t>
      </w:r>
      <w:r w:rsidR="00D00B95">
        <w:rPr>
          <w:rFonts w:hint="eastAsia"/>
          <w:lang w:val="en-US" w:eastAsia="zh-TW"/>
        </w:rPr>
        <w:t>跨越左</w:t>
      </w:r>
      <w:r w:rsidR="00D00B95" w:rsidRPr="004A67FA">
        <w:rPr>
          <w:rFonts w:hint="eastAsia"/>
          <w:lang w:val="en-US" w:eastAsia="zh-TW"/>
        </w:rPr>
        <w:t>車道線</w:t>
      </w:r>
      <w:r w:rsidR="00D00B95">
        <w:rPr>
          <w:rFonts w:hint="eastAsia"/>
          <w:lang w:val="en-US" w:eastAsia="zh-TW"/>
        </w:rPr>
        <w:t>時間觸發</w:t>
      </w:r>
      <w:r w:rsidR="00D00B95" w:rsidRPr="004A67FA">
        <w:rPr>
          <w:rFonts w:hint="eastAsia"/>
          <w:lang w:val="en-US" w:eastAsia="zh-TW"/>
        </w:rPr>
        <w:t>旗標</w:t>
      </w:r>
      <w:r w:rsidRPr="00AD03BB">
        <w:rPr>
          <w:rFonts w:hint="eastAsia"/>
          <w:lang w:eastAsia="zh-TW"/>
        </w:rPr>
        <w:t>為</w:t>
      </w:r>
      <w:r>
        <w:rPr>
          <w:rFonts w:hint="eastAsia"/>
          <w:lang w:eastAsia="zh-TW"/>
        </w:rPr>
        <w:t>FALSE。</w:t>
      </w:r>
    </w:p>
    <w:p w14:paraId="2CF4C0B3" w14:textId="44914E39" w:rsidR="006263F3" w:rsidRDefault="006263F3" w:rsidP="00AE190B">
      <w:pPr>
        <w:pStyle w:val="a1"/>
        <w:ind w:left="360"/>
        <w:rPr>
          <w:lang w:val="en-US" w:eastAsia="zh-TW"/>
        </w:rPr>
      </w:pPr>
    </w:p>
    <w:p w14:paraId="6A85BFE5" w14:textId="5839EE29" w:rsidR="006263F3" w:rsidRDefault="00845726" w:rsidP="006263F3">
      <w:pPr>
        <w:pStyle w:val="a1"/>
        <w:ind w:left="360"/>
        <w:rPr>
          <w:b/>
          <w:bCs w:val="0"/>
          <w:lang w:eastAsia="zh-TW"/>
        </w:rPr>
      </w:pPr>
      <w:r w:rsidRPr="00845726">
        <w:rPr>
          <w:rFonts w:hint="eastAsia"/>
          <w:b/>
          <w:lang w:val="en-US" w:eastAsia="zh-TW"/>
        </w:rPr>
        <w:t>跨越左車道線時間觸發旗標</w:t>
      </w:r>
      <w:r w:rsidR="006263F3">
        <w:rPr>
          <w:rFonts w:hint="eastAsia"/>
          <w:b/>
          <w:bCs w:val="0"/>
          <w:lang w:eastAsia="zh-TW"/>
        </w:rPr>
        <w:t>判斷條件如下：</w:t>
      </w:r>
    </w:p>
    <w:p w14:paraId="281FA902" w14:textId="273CD721" w:rsidR="006263F3" w:rsidRDefault="006263F3" w:rsidP="006263F3">
      <w:pPr>
        <w:pStyle w:val="a1"/>
        <w:ind w:left="360"/>
        <w:jc w:val="left"/>
        <w:rPr>
          <w:bCs w:val="0"/>
          <w:lang w:eastAsia="zh-TW"/>
        </w:rPr>
      </w:pPr>
      <w:r>
        <w:rPr>
          <w:rFonts w:hint="eastAsia"/>
          <w:bCs w:val="0"/>
          <w:lang w:eastAsia="zh-TW"/>
        </w:rPr>
        <w:t xml:space="preserve">( </w:t>
      </w:r>
      <w:r w:rsidRPr="00146DB2">
        <w:rPr>
          <w:rFonts w:hint="eastAsia"/>
          <w:bCs w:val="0"/>
          <w:lang w:eastAsia="zh-TW"/>
        </w:rPr>
        <w:t>|</w:t>
      </w:r>
      <w:r w:rsidRPr="00146DB2">
        <w:rPr>
          <w:bCs w:val="0"/>
          <w:lang w:eastAsia="zh-TW"/>
        </w:rPr>
        <w:t>V</w:t>
      </w:r>
      <w:r w:rsidR="006B63F3">
        <w:rPr>
          <w:bCs w:val="0"/>
          <w:lang w:eastAsia="zh-TW"/>
        </w:rPr>
        <w:t>LIC</w:t>
      </w:r>
      <w:r w:rsidRPr="00146DB2">
        <w:rPr>
          <w:bCs w:val="0"/>
          <w:lang w:eastAsia="zh-TW"/>
        </w:rPr>
        <w:t>_TLCL_S|</w:t>
      </w:r>
      <w:r>
        <w:rPr>
          <w:bCs w:val="0"/>
          <w:lang w:eastAsia="zh-TW"/>
        </w:rPr>
        <w:t xml:space="preserve"> </w:t>
      </w:r>
      <m:oMath>
        <m:r>
          <m:rPr>
            <m:sty m:val="p"/>
          </m:rPr>
          <w:rPr>
            <w:rFonts w:ascii="Cambria Math" w:hAnsi="Cambria Math"/>
            <w:lang w:eastAsia="zh-TW"/>
          </w:rPr>
          <m:t>≤</m:t>
        </m:r>
      </m:oMath>
      <w:r>
        <w:rPr>
          <w:rFonts w:hint="eastAsia"/>
          <w:bCs w:val="0"/>
          <w:lang w:eastAsia="zh-TW"/>
        </w:rPr>
        <w:t xml:space="preserve"> </w:t>
      </w:r>
      <w:r>
        <w:rPr>
          <w:bCs w:val="0"/>
          <w:lang w:eastAsia="zh-TW"/>
        </w:rPr>
        <w:t>2-D table(</w:t>
      </w:r>
      <w:proofErr w:type="spellStart"/>
      <w:r w:rsidRPr="0082264F">
        <w:rPr>
          <w:bCs w:val="0"/>
          <w:lang w:eastAsia="zh-TW"/>
        </w:rPr>
        <w:t>A</w:t>
      </w:r>
      <w:r w:rsidR="005D3BBF">
        <w:rPr>
          <w:bCs w:val="0"/>
          <w:lang w:eastAsia="zh-TW"/>
        </w:rPr>
        <w:t>LIC</w:t>
      </w:r>
      <w:r w:rsidRPr="0082264F">
        <w:rPr>
          <w:bCs w:val="0"/>
          <w:lang w:eastAsia="zh-TW"/>
        </w:rPr>
        <w:t>_TLCThrVehSpd_X_kph</w:t>
      </w:r>
      <w:proofErr w:type="spellEnd"/>
      <w:r>
        <w:rPr>
          <w:bCs w:val="0"/>
          <w:lang w:eastAsia="zh-TW"/>
        </w:rPr>
        <w:t>,</w:t>
      </w:r>
      <w:r w:rsidRPr="0082264F">
        <w:t xml:space="preserve"> </w:t>
      </w:r>
      <w:proofErr w:type="spellStart"/>
      <w:r w:rsidRPr="0082264F">
        <w:rPr>
          <w:bCs w:val="0"/>
          <w:lang w:eastAsia="zh-TW"/>
        </w:rPr>
        <w:t>A</w:t>
      </w:r>
      <w:r w:rsidR="005D3BBF">
        <w:rPr>
          <w:bCs w:val="0"/>
          <w:lang w:eastAsia="zh-TW"/>
        </w:rPr>
        <w:t>LIC</w:t>
      </w:r>
      <w:r w:rsidRPr="0082264F">
        <w:rPr>
          <w:bCs w:val="0"/>
          <w:lang w:eastAsia="zh-TW"/>
        </w:rPr>
        <w:t>_TLCThrHeading_Y_deg</w:t>
      </w:r>
      <w:proofErr w:type="spellEnd"/>
      <w:r>
        <w:rPr>
          <w:bCs w:val="0"/>
          <w:lang w:eastAsia="zh-TW"/>
        </w:rPr>
        <w:t xml:space="preserve">, </w:t>
      </w:r>
      <w:r w:rsidRPr="0082264F">
        <w:rPr>
          <w:bCs w:val="0"/>
          <w:lang w:eastAsia="zh-TW"/>
        </w:rPr>
        <w:t>M</w:t>
      </w:r>
      <w:r w:rsidR="005D3BBF">
        <w:rPr>
          <w:bCs w:val="0"/>
          <w:lang w:eastAsia="zh-TW"/>
        </w:rPr>
        <w:t>LIC</w:t>
      </w:r>
      <w:r w:rsidRPr="0082264F">
        <w:rPr>
          <w:bCs w:val="0"/>
          <w:lang w:eastAsia="zh-TW"/>
        </w:rPr>
        <w:t>_TLCThr4LKA_s</w:t>
      </w:r>
      <w:r>
        <w:rPr>
          <w:bCs w:val="0"/>
          <w:lang w:eastAsia="zh-TW"/>
        </w:rPr>
        <w:t>)</w:t>
      </w:r>
      <w:r>
        <w:rPr>
          <w:rFonts w:hint="eastAsia"/>
          <w:bCs w:val="0"/>
          <w:lang w:eastAsia="zh-TW"/>
        </w:rPr>
        <w:t xml:space="preserve"> ) OR (DELAY(</w:t>
      </w:r>
      <w:proofErr w:type="spellStart"/>
      <w:r w:rsidRPr="00613244">
        <w:t>V</w:t>
      </w:r>
      <w:r w:rsidR="005D3BBF">
        <w:t>LIC</w:t>
      </w:r>
      <w:r w:rsidRPr="00613244">
        <w:t>_</w:t>
      </w:r>
      <w:r w:rsidRPr="006263F3">
        <w:rPr>
          <w:bCs w:val="0"/>
          <w:lang w:eastAsia="zh-TW"/>
        </w:rPr>
        <w:t>TLCLtrigger</w:t>
      </w:r>
      <w:r w:rsidRPr="00613244">
        <w:t>_flg</w:t>
      </w:r>
      <w:proofErr w:type="spellEnd"/>
      <w:r>
        <w:rPr>
          <w:rFonts w:hint="eastAsia"/>
          <w:bCs w:val="0"/>
          <w:lang w:eastAsia="zh-TW"/>
        </w:rPr>
        <w:t>))</w:t>
      </w:r>
    </w:p>
    <w:p w14:paraId="61A36C05" w14:textId="77777777" w:rsidR="006263F3" w:rsidRDefault="006263F3" w:rsidP="006263F3">
      <w:pPr>
        <w:pStyle w:val="a1"/>
        <w:ind w:left="360"/>
        <w:jc w:val="left"/>
        <w:rPr>
          <w:bCs w:val="0"/>
          <w:lang w:eastAsia="zh-TW"/>
        </w:rPr>
      </w:pPr>
      <w:r>
        <w:rPr>
          <w:rFonts w:hint="eastAsia"/>
          <w:bCs w:val="0"/>
          <w:lang w:eastAsia="zh-TW"/>
        </w:rPr>
        <w:t>AND</w:t>
      </w:r>
    </w:p>
    <w:p w14:paraId="5573E1CB" w14:textId="0B9A93E7" w:rsidR="006263F3" w:rsidRDefault="006263F3" w:rsidP="006263F3">
      <w:pPr>
        <w:pStyle w:val="a1"/>
        <w:ind w:left="360"/>
        <w:jc w:val="left"/>
        <w:rPr>
          <w:bCs w:val="0"/>
          <w:lang w:eastAsia="zh-TW"/>
        </w:rPr>
      </w:pPr>
      <w:r>
        <w:rPr>
          <w:rFonts w:hint="eastAsia"/>
          <w:bCs w:val="0"/>
          <w:lang w:eastAsia="zh-TW"/>
        </w:rPr>
        <w:t xml:space="preserve">NOT( </w:t>
      </w:r>
      <w:r w:rsidRPr="00146DB2">
        <w:rPr>
          <w:rFonts w:hint="eastAsia"/>
          <w:bCs w:val="0"/>
          <w:lang w:eastAsia="zh-TW"/>
        </w:rPr>
        <w:t>|</w:t>
      </w:r>
      <w:r w:rsidRPr="00146DB2">
        <w:rPr>
          <w:bCs w:val="0"/>
          <w:lang w:eastAsia="zh-TW"/>
        </w:rPr>
        <w:t>V</w:t>
      </w:r>
      <w:r w:rsidR="006B63F3">
        <w:rPr>
          <w:bCs w:val="0"/>
          <w:lang w:eastAsia="zh-TW"/>
        </w:rPr>
        <w:t>LIC</w:t>
      </w:r>
      <w:r w:rsidRPr="00146DB2">
        <w:rPr>
          <w:bCs w:val="0"/>
          <w:lang w:eastAsia="zh-TW"/>
        </w:rPr>
        <w:t>_TLCL_S|</w:t>
      </w:r>
      <w:r>
        <w:rPr>
          <w:bCs w:val="0"/>
          <w:lang w:eastAsia="zh-TW"/>
        </w:rPr>
        <w:t xml:space="preserve"> </w:t>
      </w:r>
      <m:oMath>
        <m:r>
          <m:rPr>
            <m:sty m:val="p"/>
          </m:rPr>
          <w:rPr>
            <w:rFonts w:ascii="Cambria Math" w:hAnsi="Cambria Math"/>
            <w:lang w:eastAsia="zh-TW"/>
          </w:rPr>
          <m:t>≥</m:t>
        </m:r>
      </m:oMath>
      <w:r>
        <w:rPr>
          <w:rFonts w:hint="eastAsia"/>
          <w:bCs w:val="0"/>
          <w:lang w:eastAsia="zh-TW"/>
        </w:rPr>
        <w:t xml:space="preserve"> </w:t>
      </w:r>
      <w:r>
        <w:rPr>
          <w:bCs w:val="0"/>
          <w:lang w:eastAsia="zh-TW"/>
        </w:rPr>
        <w:t>2-D table(</w:t>
      </w:r>
      <w:proofErr w:type="spellStart"/>
      <w:r w:rsidRPr="0082264F">
        <w:rPr>
          <w:bCs w:val="0"/>
          <w:lang w:eastAsia="zh-TW"/>
        </w:rPr>
        <w:t>A</w:t>
      </w:r>
      <w:r w:rsidR="005D3BBF">
        <w:rPr>
          <w:bCs w:val="0"/>
          <w:lang w:eastAsia="zh-TW"/>
        </w:rPr>
        <w:t>LIC</w:t>
      </w:r>
      <w:r w:rsidRPr="0082264F">
        <w:rPr>
          <w:bCs w:val="0"/>
          <w:lang w:eastAsia="zh-TW"/>
        </w:rPr>
        <w:t>_TLCThrVehSpd_X_kph</w:t>
      </w:r>
      <w:proofErr w:type="spellEnd"/>
      <w:r>
        <w:rPr>
          <w:bCs w:val="0"/>
          <w:lang w:eastAsia="zh-TW"/>
        </w:rPr>
        <w:t>,</w:t>
      </w:r>
      <w:r w:rsidRPr="0082264F">
        <w:t xml:space="preserve"> </w:t>
      </w:r>
      <w:proofErr w:type="spellStart"/>
      <w:r w:rsidRPr="0082264F">
        <w:rPr>
          <w:bCs w:val="0"/>
          <w:lang w:eastAsia="zh-TW"/>
        </w:rPr>
        <w:t>A</w:t>
      </w:r>
      <w:r w:rsidR="005D3BBF">
        <w:rPr>
          <w:bCs w:val="0"/>
          <w:lang w:eastAsia="zh-TW"/>
        </w:rPr>
        <w:t>LIC</w:t>
      </w:r>
      <w:r w:rsidRPr="0082264F">
        <w:rPr>
          <w:bCs w:val="0"/>
          <w:lang w:eastAsia="zh-TW"/>
        </w:rPr>
        <w:t>_TLCThrHeading_Y_deg</w:t>
      </w:r>
      <w:proofErr w:type="spellEnd"/>
      <w:r>
        <w:rPr>
          <w:bCs w:val="0"/>
          <w:lang w:eastAsia="zh-TW"/>
        </w:rPr>
        <w:t xml:space="preserve">, </w:t>
      </w:r>
      <w:r w:rsidRPr="0082264F">
        <w:rPr>
          <w:bCs w:val="0"/>
          <w:lang w:eastAsia="zh-TW"/>
        </w:rPr>
        <w:t>M</w:t>
      </w:r>
      <w:r w:rsidR="005D3BBF">
        <w:rPr>
          <w:bCs w:val="0"/>
          <w:lang w:eastAsia="zh-TW"/>
        </w:rPr>
        <w:t>LIC</w:t>
      </w:r>
      <w:r w:rsidRPr="0082264F">
        <w:rPr>
          <w:bCs w:val="0"/>
          <w:lang w:eastAsia="zh-TW"/>
        </w:rPr>
        <w:t>_TLCThr4LKA_s</w:t>
      </w:r>
      <w:r>
        <w:rPr>
          <w:bCs w:val="0"/>
          <w:lang w:eastAsia="zh-TW"/>
        </w:rPr>
        <w:t>)</w:t>
      </w:r>
      <w:r>
        <w:rPr>
          <w:rFonts w:hint="eastAsia"/>
          <w:bCs w:val="0"/>
          <w:lang w:eastAsia="zh-TW"/>
        </w:rPr>
        <w:t>+</w:t>
      </w:r>
      <w:r w:rsidRPr="0082264F">
        <w:t xml:space="preserve"> </w:t>
      </w:r>
      <w:proofErr w:type="spellStart"/>
      <w:r w:rsidRPr="0082264F">
        <w:rPr>
          <w:bCs w:val="0"/>
          <w:lang w:eastAsia="zh-TW"/>
        </w:rPr>
        <w:t>K</w:t>
      </w:r>
      <w:r w:rsidR="005D3BBF">
        <w:rPr>
          <w:bCs w:val="0"/>
          <w:lang w:eastAsia="zh-TW"/>
        </w:rPr>
        <w:t>LIC</w:t>
      </w:r>
      <w:r w:rsidRPr="0082264F">
        <w:rPr>
          <w:bCs w:val="0"/>
          <w:lang w:eastAsia="zh-TW"/>
        </w:rPr>
        <w:t>_TLCTriggerThrHysis_s</w:t>
      </w:r>
      <w:proofErr w:type="spellEnd"/>
      <w:r>
        <w:rPr>
          <w:rFonts w:hint="eastAsia"/>
          <w:bCs w:val="0"/>
          <w:lang w:eastAsia="zh-TW"/>
        </w:rPr>
        <w:t>)</w:t>
      </w:r>
    </w:p>
    <w:p w14:paraId="59AA0AC0" w14:textId="68735528" w:rsidR="006263F3" w:rsidRDefault="006263F3" w:rsidP="00AC0956">
      <w:pPr>
        <w:pStyle w:val="a1"/>
        <w:numPr>
          <w:ilvl w:val="0"/>
          <w:numId w:val="25"/>
        </w:numPr>
        <w:rPr>
          <w:bCs w:val="0"/>
        </w:rPr>
      </w:pPr>
      <w:proofErr w:type="spellStart"/>
      <w:r w:rsidRPr="00613244">
        <w:t>V</w:t>
      </w:r>
      <w:r w:rsidR="005D3BBF">
        <w:t>LIC</w:t>
      </w:r>
      <w:r w:rsidRPr="00613244">
        <w:t>_</w:t>
      </w:r>
      <w:r w:rsidRPr="006263F3">
        <w:rPr>
          <w:bCs w:val="0"/>
          <w:lang w:eastAsia="zh-TW"/>
        </w:rPr>
        <w:t>TLCLtrigger</w:t>
      </w:r>
      <w:r w:rsidRPr="00613244">
        <w:t>_flg</w:t>
      </w:r>
      <w:proofErr w:type="spellEnd"/>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6B6B5811" w14:textId="52016FC9" w:rsidR="006263F3" w:rsidRDefault="006263F3" w:rsidP="006263F3">
      <w:pPr>
        <w:pStyle w:val="a1"/>
        <w:ind w:left="360"/>
        <w:rPr>
          <w:bCs w:val="0"/>
          <w:lang w:eastAsia="zh-TW"/>
        </w:rPr>
      </w:pPr>
      <w:r>
        <w:rPr>
          <w:rFonts w:hint="eastAsia"/>
          <w:bCs w:val="0"/>
          <w:lang w:eastAsia="zh-TW"/>
        </w:rPr>
        <w:t>其中</w:t>
      </w:r>
      <w:proofErr w:type="spellStart"/>
      <w:r w:rsidRPr="00A50556">
        <w:rPr>
          <w:bCs w:val="0"/>
          <w:lang w:eastAsia="zh-TW"/>
        </w:rPr>
        <w:t>A</w:t>
      </w:r>
      <w:r w:rsidR="005D3BBF">
        <w:rPr>
          <w:bCs w:val="0"/>
          <w:lang w:eastAsia="zh-TW"/>
        </w:rPr>
        <w:t>LIC</w:t>
      </w:r>
      <w:r w:rsidRPr="00A50556">
        <w:rPr>
          <w:bCs w:val="0"/>
          <w:lang w:eastAsia="zh-TW"/>
        </w:rPr>
        <w:t>_TLCThrVehSpd_X_kph</w:t>
      </w:r>
      <w:proofErr w:type="spellEnd"/>
      <w:r>
        <w:rPr>
          <w:bCs w:val="0"/>
          <w:lang w:eastAsia="zh-TW"/>
        </w:rPr>
        <w:t xml:space="preserve"> = </w:t>
      </w:r>
      <w:r w:rsidRPr="00A50556">
        <w:rPr>
          <w:bCs w:val="0"/>
          <w:lang w:eastAsia="zh-TW"/>
        </w:rPr>
        <w:t>[0 10 20 30 40 50 60 70 80 90 100 110 120 130 140 150 160]</w:t>
      </w:r>
    </w:p>
    <w:p w14:paraId="101E68BC" w14:textId="1CF510DF" w:rsidR="006263F3" w:rsidRDefault="006263F3" w:rsidP="006263F3">
      <w:pPr>
        <w:pStyle w:val="a1"/>
        <w:ind w:left="360"/>
        <w:rPr>
          <w:bCs w:val="0"/>
          <w:lang w:eastAsia="zh-TW"/>
        </w:rPr>
      </w:pPr>
      <w:r>
        <w:rPr>
          <w:rFonts w:hint="eastAsia"/>
          <w:bCs w:val="0"/>
          <w:lang w:eastAsia="zh-TW"/>
        </w:rPr>
        <w:t>其中</w:t>
      </w:r>
      <w:proofErr w:type="spellStart"/>
      <w:r w:rsidRPr="00A50556">
        <w:rPr>
          <w:bCs w:val="0"/>
          <w:lang w:eastAsia="zh-TW"/>
        </w:rPr>
        <w:t>A</w:t>
      </w:r>
      <w:r w:rsidR="005D3BBF">
        <w:rPr>
          <w:bCs w:val="0"/>
          <w:lang w:eastAsia="zh-TW"/>
        </w:rPr>
        <w:t>LIC</w:t>
      </w:r>
      <w:r w:rsidRPr="00A50556">
        <w:rPr>
          <w:bCs w:val="0"/>
          <w:lang w:eastAsia="zh-TW"/>
        </w:rPr>
        <w:t>_TLCThrHeading_Y_deg</w:t>
      </w:r>
      <w:proofErr w:type="spellEnd"/>
      <w:r w:rsidRPr="00A50556">
        <w:rPr>
          <w:bCs w:val="0"/>
          <w:lang w:eastAsia="zh-TW"/>
        </w:rPr>
        <w:t xml:space="preserve"> </w:t>
      </w:r>
      <w:r>
        <w:rPr>
          <w:bCs w:val="0"/>
          <w:lang w:eastAsia="zh-TW"/>
        </w:rPr>
        <w:t xml:space="preserve">= </w:t>
      </w:r>
      <w:r w:rsidRPr="00A50556">
        <w:rPr>
          <w:bCs w:val="0"/>
          <w:lang w:eastAsia="zh-TW"/>
        </w:rPr>
        <w:t>[0 5 10 15 20]</w:t>
      </w:r>
    </w:p>
    <w:p w14:paraId="79A49EC7" w14:textId="718489EB" w:rsidR="006263F3" w:rsidRPr="00146DB2" w:rsidRDefault="006263F3" w:rsidP="006263F3">
      <w:pPr>
        <w:pStyle w:val="a1"/>
        <w:ind w:left="360"/>
        <w:rPr>
          <w:bCs w:val="0"/>
          <w:lang w:eastAsia="zh-TW"/>
        </w:rPr>
      </w:pPr>
      <w:r>
        <w:rPr>
          <w:rFonts w:hint="eastAsia"/>
          <w:bCs w:val="0"/>
          <w:lang w:eastAsia="zh-TW"/>
        </w:rPr>
        <w:t>其中</w:t>
      </w:r>
      <w:proofErr w:type="spellStart"/>
      <w:r w:rsidRPr="0082264F">
        <w:rPr>
          <w:bCs w:val="0"/>
          <w:lang w:eastAsia="zh-TW"/>
        </w:rPr>
        <w:t>K</w:t>
      </w:r>
      <w:r w:rsidR="005D3BBF">
        <w:rPr>
          <w:bCs w:val="0"/>
          <w:lang w:eastAsia="zh-TW"/>
        </w:rPr>
        <w:t>LIC</w:t>
      </w:r>
      <w:r w:rsidRPr="0082264F">
        <w:rPr>
          <w:bCs w:val="0"/>
          <w:lang w:eastAsia="zh-TW"/>
        </w:rPr>
        <w:t>_TLCTriggerThrHysis_s</w:t>
      </w:r>
      <w:proofErr w:type="spellEnd"/>
      <w:r>
        <w:rPr>
          <w:rFonts w:hint="eastAsia"/>
          <w:bCs w:val="0"/>
          <w:lang w:eastAsia="zh-TW"/>
        </w:rPr>
        <w:t xml:space="preserve"> = 0.1</w:t>
      </w:r>
    </w:p>
    <w:p w14:paraId="1572A738" w14:textId="77777777" w:rsidR="006263F3" w:rsidRPr="00A01FD7" w:rsidRDefault="006263F3" w:rsidP="00AE190B">
      <w:pPr>
        <w:pStyle w:val="a1"/>
        <w:ind w:left="360"/>
        <w:rPr>
          <w:lang w:val="en-US" w:eastAsia="zh-TW"/>
        </w:rPr>
      </w:pPr>
    </w:p>
    <w:p w14:paraId="0CF68361" w14:textId="77777777" w:rsidR="00AE190B" w:rsidRDefault="00AE190B" w:rsidP="00AE190B">
      <w:pPr>
        <w:pStyle w:val="a1"/>
        <w:rPr>
          <w:lang w:eastAsia="zh-TW"/>
        </w:rPr>
      </w:pPr>
    </w:p>
    <w:p w14:paraId="681AD523" w14:textId="77777777" w:rsidR="00AE190B" w:rsidRDefault="00AE190B" w:rsidP="00AE190B">
      <w:pPr>
        <w:pStyle w:val="a1"/>
        <w:numPr>
          <w:ilvl w:val="0"/>
          <w:numId w:val="14"/>
        </w:numPr>
        <w:rPr>
          <w:lang w:val="en-US" w:eastAsia="zh-TW"/>
        </w:rPr>
      </w:pPr>
      <w:r>
        <w:rPr>
          <w:rFonts w:hint="eastAsia"/>
          <w:lang w:val="en-US" w:eastAsia="zh-TW"/>
        </w:rPr>
        <w:t>右</w:t>
      </w:r>
      <w:r w:rsidRPr="004A67FA">
        <w:rPr>
          <w:rFonts w:hint="eastAsia"/>
          <w:lang w:val="en-US" w:eastAsia="zh-TW"/>
        </w:rPr>
        <w:t>車道線</w:t>
      </w:r>
      <w:r w:rsidRPr="004A67FA">
        <w:rPr>
          <w:lang w:val="en-US" w:eastAsia="zh-TW"/>
        </w:rPr>
        <w:t>TLC</w:t>
      </w:r>
      <w:r>
        <w:rPr>
          <w:rFonts w:hint="eastAsia"/>
          <w:lang w:val="en-US" w:eastAsia="zh-TW"/>
        </w:rPr>
        <w:t>觸發</w:t>
      </w:r>
      <w:r w:rsidRPr="004A67FA">
        <w:rPr>
          <w:rFonts w:hint="eastAsia"/>
          <w:lang w:val="en-US" w:eastAsia="zh-TW"/>
        </w:rPr>
        <w:t>旗標</w:t>
      </w:r>
    </w:p>
    <w:p w14:paraId="686F82B1" w14:textId="77777777" w:rsidR="00AE190B" w:rsidRPr="00A01FD7" w:rsidRDefault="00AE190B" w:rsidP="00AE190B">
      <w:pPr>
        <w:pStyle w:val="a1"/>
        <w:ind w:left="360"/>
        <w:rPr>
          <w:lang w:val="en-US" w:eastAsia="zh-TW"/>
        </w:rPr>
      </w:pPr>
    </w:p>
    <w:p w14:paraId="18F5BE7C" w14:textId="36A3AF64" w:rsidR="00AE190B" w:rsidRDefault="00DE40EB" w:rsidP="00AE190B">
      <w:pPr>
        <w:pStyle w:val="a1"/>
        <w:keepNext/>
      </w:pPr>
      <w:r w:rsidRPr="00DE40EB">
        <w:drawing>
          <wp:inline distT="0" distB="0" distL="0" distR="0" wp14:anchorId="408C62B9" wp14:editId="5A1E1E38">
            <wp:extent cx="6120765" cy="958215"/>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765" cy="958215"/>
                    </a:xfrm>
                    <a:prstGeom prst="rect">
                      <a:avLst/>
                    </a:prstGeom>
                  </pic:spPr>
                </pic:pic>
              </a:graphicData>
            </a:graphic>
          </wp:inline>
        </w:drawing>
      </w:r>
    </w:p>
    <w:p w14:paraId="26994A07" w14:textId="006A766B" w:rsidR="00AE190B" w:rsidRDefault="00AE190B" w:rsidP="00AE190B">
      <w:pPr>
        <w:pStyle w:val="af3"/>
        <w:rPr>
          <w:lang w:eastAsia="zh-TW"/>
        </w:rPr>
      </w:pPr>
      <w:r>
        <w:rPr>
          <w:lang w:eastAsia="zh-TW"/>
        </w:rPr>
        <w:t xml:space="preserve">Figure </w:t>
      </w:r>
      <w:r w:rsidR="00EE6FA4">
        <w:rPr>
          <w:lang w:eastAsia="zh-TW"/>
        </w:rPr>
        <w:fldChar w:fldCharType="begin"/>
      </w:r>
      <w:r w:rsidR="00EE6FA4">
        <w:rPr>
          <w:lang w:eastAsia="zh-TW"/>
        </w:rPr>
        <w:instrText xml:space="preserve"> STYLEREF 1 \s </w:instrText>
      </w:r>
      <w:r w:rsidR="00EE6FA4">
        <w:rPr>
          <w:lang w:eastAsia="zh-TW"/>
        </w:rPr>
        <w:fldChar w:fldCharType="separate"/>
      </w:r>
      <w:r w:rsidR="00EE6FA4">
        <w:rPr>
          <w:noProof/>
          <w:lang w:eastAsia="zh-TW"/>
        </w:rPr>
        <w:t>3</w:t>
      </w:r>
      <w:r w:rsidR="00EE6FA4">
        <w:rPr>
          <w:lang w:eastAsia="zh-TW"/>
        </w:rPr>
        <w:fldChar w:fldCharType="end"/>
      </w:r>
      <w:r w:rsidR="00EE6FA4">
        <w:rPr>
          <w:lang w:eastAsia="zh-TW"/>
        </w:rPr>
        <w:noBreakHyphen/>
      </w:r>
      <w:r w:rsidR="00EE6FA4">
        <w:rPr>
          <w:lang w:eastAsia="zh-TW"/>
        </w:rPr>
        <w:fldChar w:fldCharType="begin"/>
      </w:r>
      <w:r w:rsidR="00EE6FA4">
        <w:rPr>
          <w:lang w:eastAsia="zh-TW"/>
        </w:rPr>
        <w:instrText xml:space="preserve"> SEQ Figure \* ARABIC \s 1 </w:instrText>
      </w:r>
      <w:r w:rsidR="00EE6FA4">
        <w:rPr>
          <w:lang w:eastAsia="zh-TW"/>
        </w:rPr>
        <w:fldChar w:fldCharType="separate"/>
      </w:r>
      <w:r w:rsidR="00EE6FA4">
        <w:rPr>
          <w:noProof/>
          <w:lang w:eastAsia="zh-TW"/>
        </w:rPr>
        <w:t>44</w:t>
      </w:r>
      <w:r w:rsidR="00EE6FA4">
        <w:rPr>
          <w:lang w:eastAsia="zh-TW"/>
        </w:rPr>
        <w:fldChar w:fldCharType="end"/>
      </w:r>
      <w:r>
        <w:rPr>
          <w:rFonts w:hint="eastAsia"/>
          <w:lang w:eastAsia="zh-TW"/>
        </w:rPr>
        <w:t xml:space="preserve"> </w:t>
      </w:r>
      <w:r w:rsidRPr="00E879C5">
        <w:rPr>
          <w:rFonts w:hint="eastAsia"/>
          <w:lang w:eastAsia="zh-TW"/>
        </w:rPr>
        <w:t>右車道線TLC旗標</w:t>
      </w:r>
    </w:p>
    <w:p w14:paraId="61B9C41C" w14:textId="77777777" w:rsidR="00AE190B" w:rsidRPr="00A27C57" w:rsidRDefault="00AE190B" w:rsidP="00AE190B">
      <w:pPr>
        <w:pStyle w:val="a1"/>
        <w:rPr>
          <w:lang w:eastAsia="zh-TW"/>
        </w:rPr>
      </w:pPr>
    </w:p>
    <w:p w14:paraId="5F859D90" w14:textId="52311147" w:rsidR="00845726" w:rsidRDefault="00845726" w:rsidP="00845726">
      <w:pPr>
        <w:pStyle w:val="a1"/>
        <w:ind w:left="360"/>
        <w:rPr>
          <w:lang w:eastAsia="zh-TW"/>
        </w:rPr>
      </w:pPr>
      <w:r>
        <w:rPr>
          <w:rFonts w:hint="eastAsia"/>
          <w:lang w:val="en-US" w:eastAsia="zh-TW"/>
        </w:rPr>
        <w:lastRenderedPageBreak/>
        <w:t>依據目前車速以及右車道斜率進行查表，當</w:t>
      </w:r>
      <w:r>
        <w:rPr>
          <w:rFonts w:hint="eastAsia"/>
          <w:lang w:eastAsia="zh-TW"/>
        </w:rPr>
        <w:t>跨越右車道線時間</w:t>
      </w:r>
      <w:r w:rsidR="00FB6F6F">
        <w:rPr>
          <w:rFonts w:hint="eastAsia"/>
          <w:lang w:val="en-US" w:eastAsia="zh-TW"/>
        </w:rPr>
        <w:t>小</w:t>
      </w:r>
      <w:r>
        <w:rPr>
          <w:rFonts w:hint="eastAsia"/>
          <w:lang w:val="en-US" w:eastAsia="zh-TW"/>
        </w:rPr>
        <w:t>於一查表值時，跨越右</w:t>
      </w:r>
      <w:r w:rsidRPr="004A67FA">
        <w:rPr>
          <w:rFonts w:hint="eastAsia"/>
          <w:lang w:val="en-US" w:eastAsia="zh-TW"/>
        </w:rPr>
        <w:t>車道線</w:t>
      </w:r>
      <w:r>
        <w:rPr>
          <w:rFonts w:hint="eastAsia"/>
          <w:lang w:val="en-US" w:eastAsia="zh-TW"/>
        </w:rPr>
        <w:t>時間觸發</w:t>
      </w:r>
      <w:r w:rsidRPr="004A67FA">
        <w:rPr>
          <w:rFonts w:hint="eastAsia"/>
          <w:lang w:val="en-US" w:eastAsia="zh-TW"/>
        </w:rPr>
        <w:t>旗標</w:t>
      </w:r>
      <w:r w:rsidRPr="00AD03BB">
        <w:rPr>
          <w:rFonts w:hint="eastAsia"/>
          <w:lang w:eastAsia="zh-TW"/>
        </w:rPr>
        <w:t>為</w:t>
      </w:r>
      <w:r w:rsidRPr="00AD03BB">
        <w:rPr>
          <w:lang w:eastAsia="zh-TW"/>
        </w:rPr>
        <w:t>TRUE</w:t>
      </w:r>
      <w:r>
        <w:rPr>
          <w:rFonts w:hint="eastAsia"/>
          <w:lang w:eastAsia="zh-TW"/>
        </w:rPr>
        <w:t>，而後跨越右車道線時間</w:t>
      </w:r>
      <w:r w:rsidR="00FB6F6F">
        <w:rPr>
          <w:rFonts w:hint="eastAsia"/>
          <w:lang w:val="en-US" w:eastAsia="zh-TW"/>
        </w:rPr>
        <w:t>大於一查表值加上</w:t>
      </w:r>
      <w:proofErr w:type="spellStart"/>
      <w:r w:rsidR="00FB6F6F" w:rsidRPr="0082264F">
        <w:rPr>
          <w:bCs w:val="0"/>
          <w:lang w:eastAsia="zh-TW"/>
        </w:rPr>
        <w:t>K</w:t>
      </w:r>
      <w:r w:rsidR="005D3BBF">
        <w:rPr>
          <w:bCs w:val="0"/>
          <w:lang w:eastAsia="zh-TW"/>
        </w:rPr>
        <w:t>LIC</w:t>
      </w:r>
      <w:r w:rsidR="00FB6F6F" w:rsidRPr="0082264F">
        <w:rPr>
          <w:bCs w:val="0"/>
          <w:lang w:eastAsia="zh-TW"/>
        </w:rPr>
        <w:t>_TLCTriggerThrHysis_s</w:t>
      </w:r>
      <w:proofErr w:type="spellEnd"/>
      <w:r w:rsidR="00FB6F6F">
        <w:rPr>
          <w:rFonts w:hint="eastAsia"/>
          <w:lang w:val="en-US" w:eastAsia="zh-TW"/>
        </w:rPr>
        <w:t>時</w:t>
      </w:r>
      <w:r>
        <w:rPr>
          <w:rFonts w:hint="eastAsia"/>
          <w:lang w:val="en-US" w:eastAsia="zh-TW"/>
        </w:rPr>
        <w:t>，跨越右</w:t>
      </w:r>
      <w:r w:rsidRPr="004A67FA">
        <w:rPr>
          <w:rFonts w:hint="eastAsia"/>
          <w:lang w:val="en-US" w:eastAsia="zh-TW"/>
        </w:rPr>
        <w:t>車道線</w:t>
      </w:r>
      <w:r>
        <w:rPr>
          <w:rFonts w:hint="eastAsia"/>
          <w:lang w:val="en-US" w:eastAsia="zh-TW"/>
        </w:rPr>
        <w:t>時間觸發</w:t>
      </w:r>
      <w:r w:rsidRPr="004A67FA">
        <w:rPr>
          <w:rFonts w:hint="eastAsia"/>
          <w:lang w:val="en-US" w:eastAsia="zh-TW"/>
        </w:rPr>
        <w:t>旗標</w:t>
      </w:r>
      <w:r w:rsidRPr="00AD03BB">
        <w:rPr>
          <w:rFonts w:hint="eastAsia"/>
          <w:lang w:eastAsia="zh-TW"/>
        </w:rPr>
        <w:t>為</w:t>
      </w:r>
      <w:r>
        <w:rPr>
          <w:rFonts w:hint="eastAsia"/>
          <w:lang w:eastAsia="zh-TW"/>
        </w:rPr>
        <w:t>FALSE。</w:t>
      </w:r>
    </w:p>
    <w:p w14:paraId="41B1D29B" w14:textId="5DE959E0" w:rsidR="006263F3" w:rsidRPr="00845726" w:rsidRDefault="006263F3" w:rsidP="00AE190B">
      <w:pPr>
        <w:pStyle w:val="a1"/>
        <w:ind w:left="360"/>
        <w:rPr>
          <w:lang w:eastAsia="zh-TW"/>
        </w:rPr>
      </w:pPr>
    </w:p>
    <w:p w14:paraId="111B96CA" w14:textId="6730ABA2" w:rsidR="00B031D0" w:rsidRDefault="00B031D0" w:rsidP="00B031D0">
      <w:pPr>
        <w:pStyle w:val="a1"/>
        <w:ind w:left="360"/>
        <w:rPr>
          <w:b/>
          <w:bCs w:val="0"/>
          <w:lang w:eastAsia="zh-TW"/>
        </w:rPr>
      </w:pPr>
      <w:r w:rsidRPr="00845726">
        <w:rPr>
          <w:rFonts w:hint="eastAsia"/>
          <w:b/>
          <w:lang w:val="en-US" w:eastAsia="zh-TW"/>
        </w:rPr>
        <w:t>跨越</w:t>
      </w:r>
      <w:r>
        <w:rPr>
          <w:rFonts w:hint="eastAsia"/>
          <w:b/>
          <w:lang w:val="en-US" w:eastAsia="zh-TW"/>
        </w:rPr>
        <w:t>右</w:t>
      </w:r>
      <w:r w:rsidRPr="00845726">
        <w:rPr>
          <w:rFonts w:hint="eastAsia"/>
          <w:b/>
          <w:lang w:val="en-US" w:eastAsia="zh-TW"/>
        </w:rPr>
        <w:t>車道線時間觸發旗標</w:t>
      </w:r>
      <w:r>
        <w:rPr>
          <w:rFonts w:hint="eastAsia"/>
          <w:b/>
          <w:bCs w:val="0"/>
          <w:lang w:eastAsia="zh-TW"/>
        </w:rPr>
        <w:t>判斷條件如下：</w:t>
      </w:r>
    </w:p>
    <w:p w14:paraId="229DE6C9" w14:textId="0B82CB51" w:rsidR="006263F3" w:rsidRDefault="00B031D0" w:rsidP="00B031D0">
      <w:pPr>
        <w:pStyle w:val="a1"/>
        <w:ind w:left="360"/>
        <w:jc w:val="left"/>
        <w:rPr>
          <w:bCs w:val="0"/>
          <w:lang w:eastAsia="zh-TW"/>
        </w:rPr>
      </w:pPr>
      <w:r>
        <w:rPr>
          <w:rFonts w:hint="eastAsia"/>
          <w:bCs w:val="0"/>
          <w:lang w:eastAsia="zh-TW"/>
        </w:rPr>
        <w:t xml:space="preserve"> </w:t>
      </w:r>
      <w:r w:rsidR="006263F3">
        <w:rPr>
          <w:rFonts w:hint="eastAsia"/>
          <w:bCs w:val="0"/>
          <w:lang w:eastAsia="zh-TW"/>
        </w:rPr>
        <w:t xml:space="preserve">( </w:t>
      </w:r>
      <w:r w:rsidR="006263F3" w:rsidRPr="00146DB2">
        <w:rPr>
          <w:rFonts w:hint="eastAsia"/>
          <w:bCs w:val="0"/>
          <w:lang w:eastAsia="zh-TW"/>
        </w:rPr>
        <w:t>|</w:t>
      </w:r>
      <w:r w:rsidR="006263F3" w:rsidRPr="00146DB2">
        <w:rPr>
          <w:bCs w:val="0"/>
          <w:lang w:eastAsia="zh-TW"/>
        </w:rPr>
        <w:t>V</w:t>
      </w:r>
      <w:r w:rsidR="006B63F3">
        <w:rPr>
          <w:bCs w:val="0"/>
          <w:lang w:eastAsia="zh-TW"/>
        </w:rPr>
        <w:t>LIC</w:t>
      </w:r>
      <w:r w:rsidR="006263F3" w:rsidRPr="00146DB2">
        <w:rPr>
          <w:bCs w:val="0"/>
          <w:lang w:eastAsia="zh-TW"/>
        </w:rPr>
        <w:t>_TLC</w:t>
      </w:r>
      <w:r w:rsidR="006263F3">
        <w:rPr>
          <w:rFonts w:hint="eastAsia"/>
          <w:bCs w:val="0"/>
          <w:lang w:eastAsia="zh-TW"/>
        </w:rPr>
        <w:t>R</w:t>
      </w:r>
      <w:r w:rsidR="006263F3" w:rsidRPr="00146DB2">
        <w:rPr>
          <w:bCs w:val="0"/>
          <w:lang w:eastAsia="zh-TW"/>
        </w:rPr>
        <w:t>_S|</w:t>
      </w:r>
      <w:r w:rsidR="006263F3">
        <w:rPr>
          <w:bCs w:val="0"/>
          <w:lang w:eastAsia="zh-TW"/>
        </w:rPr>
        <w:t xml:space="preserve"> </w:t>
      </w:r>
      <m:oMath>
        <m:r>
          <m:rPr>
            <m:sty m:val="p"/>
          </m:rPr>
          <w:rPr>
            <w:rFonts w:ascii="Cambria Math" w:hAnsi="Cambria Math"/>
            <w:lang w:eastAsia="zh-TW"/>
          </w:rPr>
          <m:t>≤</m:t>
        </m:r>
      </m:oMath>
      <w:r w:rsidR="006263F3">
        <w:rPr>
          <w:rFonts w:hint="eastAsia"/>
          <w:bCs w:val="0"/>
          <w:lang w:eastAsia="zh-TW"/>
        </w:rPr>
        <w:t xml:space="preserve"> </w:t>
      </w:r>
      <w:r w:rsidR="006263F3">
        <w:rPr>
          <w:bCs w:val="0"/>
          <w:lang w:eastAsia="zh-TW"/>
        </w:rPr>
        <w:t>2-D table(</w:t>
      </w:r>
      <w:proofErr w:type="spellStart"/>
      <w:r w:rsidR="006263F3" w:rsidRPr="0082264F">
        <w:rPr>
          <w:bCs w:val="0"/>
          <w:lang w:eastAsia="zh-TW"/>
        </w:rPr>
        <w:t>A</w:t>
      </w:r>
      <w:r w:rsidR="005D3BBF">
        <w:rPr>
          <w:bCs w:val="0"/>
          <w:lang w:eastAsia="zh-TW"/>
        </w:rPr>
        <w:t>LIC</w:t>
      </w:r>
      <w:r w:rsidR="006263F3" w:rsidRPr="0082264F">
        <w:rPr>
          <w:bCs w:val="0"/>
          <w:lang w:eastAsia="zh-TW"/>
        </w:rPr>
        <w:t>_TLCThrVehSpd_X_kph</w:t>
      </w:r>
      <w:proofErr w:type="spellEnd"/>
      <w:r w:rsidR="006263F3">
        <w:rPr>
          <w:bCs w:val="0"/>
          <w:lang w:eastAsia="zh-TW"/>
        </w:rPr>
        <w:t>,</w:t>
      </w:r>
      <w:r w:rsidR="006263F3" w:rsidRPr="0082264F">
        <w:t xml:space="preserve"> </w:t>
      </w:r>
      <w:proofErr w:type="spellStart"/>
      <w:r w:rsidR="006263F3" w:rsidRPr="0082264F">
        <w:rPr>
          <w:bCs w:val="0"/>
          <w:lang w:eastAsia="zh-TW"/>
        </w:rPr>
        <w:t>A</w:t>
      </w:r>
      <w:r w:rsidR="005D3BBF">
        <w:rPr>
          <w:bCs w:val="0"/>
          <w:lang w:eastAsia="zh-TW"/>
        </w:rPr>
        <w:t>LIC</w:t>
      </w:r>
      <w:r w:rsidR="006263F3" w:rsidRPr="0082264F">
        <w:rPr>
          <w:bCs w:val="0"/>
          <w:lang w:eastAsia="zh-TW"/>
        </w:rPr>
        <w:t>_TLCThrHeading_Y_deg</w:t>
      </w:r>
      <w:proofErr w:type="spellEnd"/>
      <w:r w:rsidR="006263F3">
        <w:rPr>
          <w:bCs w:val="0"/>
          <w:lang w:eastAsia="zh-TW"/>
        </w:rPr>
        <w:t xml:space="preserve">, </w:t>
      </w:r>
      <w:r w:rsidR="006263F3" w:rsidRPr="0082264F">
        <w:rPr>
          <w:bCs w:val="0"/>
          <w:lang w:eastAsia="zh-TW"/>
        </w:rPr>
        <w:t>M</w:t>
      </w:r>
      <w:r w:rsidR="005D3BBF">
        <w:rPr>
          <w:bCs w:val="0"/>
          <w:lang w:eastAsia="zh-TW"/>
        </w:rPr>
        <w:t>LIC</w:t>
      </w:r>
      <w:r w:rsidR="006263F3" w:rsidRPr="0082264F">
        <w:rPr>
          <w:bCs w:val="0"/>
          <w:lang w:eastAsia="zh-TW"/>
        </w:rPr>
        <w:t>_TLCThr4LKA_s</w:t>
      </w:r>
      <w:r w:rsidR="006263F3">
        <w:rPr>
          <w:bCs w:val="0"/>
          <w:lang w:eastAsia="zh-TW"/>
        </w:rPr>
        <w:t>)</w:t>
      </w:r>
      <w:r w:rsidR="006263F3">
        <w:rPr>
          <w:rFonts w:hint="eastAsia"/>
          <w:bCs w:val="0"/>
          <w:lang w:eastAsia="zh-TW"/>
        </w:rPr>
        <w:t xml:space="preserve"> ) OR (DELAY(</w:t>
      </w:r>
      <w:proofErr w:type="spellStart"/>
      <w:r w:rsidR="006263F3" w:rsidRPr="00613244">
        <w:t>V</w:t>
      </w:r>
      <w:r w:rsidR="005D3BBF">
        <w:t>LIC</w:t>
      </w:r>
      <w:r w:rsidR="006263F3" w:rsidRPr="00613244">
        <w:t>_</w:t>
      </w:r>
      <w:r w:rsidR="006263F3" w:rsidRPr="006263F3">
        <w:rPr>
          <w:bCs w:val="0"/>
          <w:lang w:eastAsia="zh-TW"/>
        </w:rPr>
        <w:t>TLC</w:t>
      </w:r>
      <w:r w:rsidR="006263F3">
        <w:rPr>
          <w:rFonts w:hint="eastAsia"/>
          <w:bCs w:val="0"/>
          <w:lang w:eastAsia="zh-TW"/>
        </w:rPr>
        <w:t>R</w:t>
      </w:r>
      <w:r w:rsidR="006263F3" w:rsidRPr="006263F3">
        <w:rPr>
          <w:bCs w:val="0"/>
          <w:lang w:eastAsia="zh-TW"/>
        </w:rPr>
        <w:t>trigger</w:t>
      </w:r>
      <w:r w:rsidR="006263F3" w:rsidRPr="00613244">
        <w:t>_flg</w:t>
      </w:r>
      <w:proofErr w:type="spellEnd"/>
      <w:r w:rsidR="006263F3">
        <w:rPr>
          <w:rFonts w:hint="eastAsia"/>
          <w:bCs w:val="0"/>
          <w:lang w:eastAsia="zh-TW"/>
        </w:rPr>
        <w:t>))</w:t>
      </w:r>
    </w:p>
    <w:p w14:paraId="1EAB81B1" w14:textId="77777777" w:rsidR="006263F3" w:rsidRDefault="006263F3" w:rsidP="006263F3">
      <w:pPr>
        <w:pStyle w:val="a1"/>
        <w:ind w:left="360"/>
        <w:jc w:val="left"/>
        <w:rPr>
          <w:bCs w:val="0"/>
          <w:lang w:eastAsia="zh-TW"/>
        </w:rPr>
      </w:pPr>
      <w:r>
        <w:rPr>
          <w:rFonts w:hint="eastAsia"/>
          <w:bCs w:val="0"/>
          <w:lang w:eastAsia="zh-TW"/>
        </w:rPr>
        <w:t>AND</w:t>
      </w:r>
    </w:p>
    <w:p w14:paraId="349B2085" w14:textId="47892CD2" w:rsidR="006263F3" w:rsidRDefault="006263F3" w:rsidP="006263F3">
      <w:pPr>
        <w:pStyle w:val="a1"/>
        <w:ind w:left="360"/>
        <w:jc w:val="left"/>
        <w:rPr>
          <w:bCs w:val="0"/>
          <w:lang w:eastAsia="zh-TW"/>
        </w:rPr>
      </w:pPr>
      <w:r>
        <w:rPr>
          <w:rFonts w:hint="eastAsia"/>
          <w:bCs w:val="0"/>
          <w:lang w:eastAsia="zh-TW"/>
        </w:rPr>
        <w:t xml:space="preserve">NOT( </w:t>
      </w:r>
      <w:r w:rsidRPr="00146DB2">
        <w:rPr>
          <w:rFonts w:hint="eastAsia"/>
          <w:bCs w:val="0"/>
          <w:lang w:eastAsia="zh-TW"/>
        </w:rPr>
        <w:t>|</w:t>
      </w:r>
      <w:r w:rsidRPr="00146DB2">
        <w:rPr>
          <w:bCs w:val="0"/>
          <w:lang w:eastAsia="zh-TW"/>
        </w:rPr>
        <w:t>V</w:t>
      </w:r>
      <w:r w:rsidR="006B63F3">
        <w:rPr>
          <w:bCs w:val="0"/>
          <w:lang w:eastAsia="zh-TW"/>
        </w:rPr>
        <w:t>LIC</w:t>
      </w:r>
      <w:r w:rsidRPr="00146DB2">
        <w:rPr>
          <w:bCs w:val="0"/>
          <w:lang w:eastAsia="zh-TW"/>
        </w:rPr>
        <w:t>_TLC</w:t>
      </w:r>
      <w:r>
        <w:rPr>
          <w:rFonts w:hint="eastAsia"/>
          <w:bCs w:val="0"/>
          <w:lang w:eastAsia="zh-TW"/>
        </w:rPr>
        <w:t>R</w:t>
      </w:r>
      <w:r w:rsidRPr="00146DB2">
        <w:rPr>
          <w:bCs w:val="0"/>
          <w:lang w:eastAsia="zh-TW"/>
        </w:rPr>
        <w:t>_S|</w:t>
      </w:r>
      <w:r>
        <w:rPr>
          <w:bCs w:val="0"/>
          <w:lang w:eastAsia="zh-TW"/>
        </w:rPr>
        <w:t xml:space="preserve"> </w:t>
      </w:r>
      <m:oMath>
        <m:r>
          <m:rPr>
            <m:sty m:val="p"/>
          </m:rPr>
          <w:rPr>
            <w:rFonts w:ascii="Cambria Math" w:hAnsi="Cambria Math"/>
            <w:lang w:eastAsia="zh-TW"/>
          </w:rPr>
          <m:t>≥</m:t>
        </m:r>
      </m:oMath>
      <w:r>
        <w:rPr>
          <w:rFonts w:hint="eastAsia"/>
          <w:bCs w:val="0"/>
          <w:lang w:eastAsia="zh-TW"/>
        </w:rPr>
        <w:t xml:space="preserve"> </w:t>
      </w:r>
      <w:r>
        <w:rPr>
          <w:bCs w:val="0"/>
          <w:lang w:eastAsia="zh-TW"/>
        </w:rPr>
        <w:t>2-D table(</w:t>
      </w:r>
      <w:proofErr w:type="spellStart"/>
      <w:r w:rsidRPr="0082264F">
        <w:rPr>
          <w:bCs w:val="0"/>
          <w:lang w:eastAsia="zh-TW"/>
        </w:rPr>
        <w:t>A</w:t>
      </w:r>
      <w:r w:rsidR="005D3BBF">
        <w:rPr>
          <w:bCs w:val="0"/>
          <w:lang w:eastAsia="zh-TW"/>
        </w:rPr>
        <w:t>LIC</w:t>
      </w:r>
      <w:r w:rsidRPr="0082264F">
        <w:rPr>
          <w:bCs w:val="0"/>
          <w:lang w:eastAsia="zh-TW"/>
        </w:rPr>
        <w:t>_TLCThrVehSpd_X_kph</w:t>
      </w:r>
      <w:proofErr w:type="spellEnd"/>
      <w:r>
        <w:rPr>
          <w:bCs w:val="0"/>
          <w:lang w:eastAsia="zh-TW"/>
        </w:rPr>
        <w:t>,</w:t>
      </w:r>
      <w:r w:rsidRPr="0082264F">
        <w:t xml:space="preserve"> </w:t>
      </w:r>
      <w:proofErr w:type="spellStart"/>
      <w:r w:rsidRPr="0082264F">
        <w:rPr>
          <w:bCs w:val="0"/>
          <w:lang w:eastAsia="zh-TW"/>
        </w:rPr>
        <w:t>A</w:t>
      </w:r>
      <w:r w:rsidR="005D3BBF">
        <w:rPr>
          <w:bCs w:val="0"/>
          <w:lang w:eastAsia="zh-TW"/>
        </w:rPr>
        <w:t>LIC</w:t>
      </w:r>
      <w:r w:rsidRPr="0082264F">
        <w:rPr>
          <w:bCs w:val="0"/>
          <w:lang w:eastAsia="zh-TW"/>
        </w:rPr>
        <w:t>_TLCThrHeading_Y_deg</w:t>
      </w:r>
      <w:proofErr w:type="spellEnd"/>
      <w:r>
        <w:rPr>
          <w:bCs w:val="0"/>
          <w:lang w:eastAsia="zh-TW"/>
        </w:rPr>
        <w:t xml:space="preserve">, </w:t>
      </w:r>
      <w:r w:rsidRPr="0082264F">
        <w:rPr>
          <w:bCs w:val="0"/>
          <w:lang w:eastAsia="zh-TW"/>
        </w:rPr>
        <w:t>M</w:t>
      </w:r>
      <w:r w:rsidR="005D3BBF">
        <w:rPr>
          <w:bCs w:val="0"/>
          <w:lang w:eastAsia="zh-TW"/>
        </w:rPr>
        <w:t>LIC</w:t>
      </w:r>
      <w:r w:rsidRPr="0082264F">
        <w:rPr>
          <w:bCs w:val="0"/>
          <w:lang w:eastAsia="zh-TW"/>
        </w:rPr>
        <w:t>_TLCThr4LKA_s</w:t>
      </w:r>
      <w:r>
        <w:rPr>
          <w:bCs w:val="0"/>
          <w:lang w:eastAsia="zh-TW"/>
        </w:rPr>
        <w:t>)</w:t>
      </w:r>
      <w:r>
        <w:rPr>
          <w:rFonts w:hint="eastAsia"/>
          <w:bCs w:val="0"/>
          <w:lang w:eastAsia="zh-TW"/>
        </w:rPr>
        <w:t>+</w:t>
      </w:r>
      <w:r w:rsidRPr="0082264F">
        <w:t xml:space="preserve"> </w:t>
      </w:r>
      <w:proofErr w:type="spellStart"/>
      <w:r w:rsidRPr="0082264F">
        <w:rPr>
          <w:bCs w:val="0"/>
          <w:lang w:eastAsia="zh-TW"/>
        </w:rPr>
        <w:t>K</w:t>
      </w:r>
      <w:r w:rsidR="005D3BBF">
        <w:rPr>
          <w:bCs w:val="0"/>
          <w:lang w:eastAsia="zh-TW"/>
        </w:rPr>
        <w:t>LIC</w:t>
      </w:r>
      <w:r w:rsidRPr="0082264F">
        <w:rPr>
          <w:bCs w:val="0"/>
          <w:lang w:eastAsia="zh-TW"/>
        </w:rPr>
        <w:t>_TLCTriggerThrHysis_s</w:t>
      </w:r>
      <w:proofErr w:type="spellEnd"/>
      <w:r>
        <w:rPr>
          <w:rFonts w:hint="eastAsia"/>
          <w:bCs w:val="0"/>
          <w:lang w:eastAsia="zh-TW"/>
        </w:rPr>
        <w:t>)</w:t>
      </w:r>
    </w:p>
    <w:p w14:paraId="3E3B5127" w14:textId="505692E1" w:rsidR="006263F3" w:rsidRDefault="006263F3" w:rsidP="006A32F0">
      <w:pPr>
        <w:pStyle w:val="a1"/>
        <w:numPr>
          <w:ilvl w:val="0"/>
          <w:numId w:val="25"/>
        </w:numPr>
        <w:rPr>
          <w:bCs w:val="0"/>
        </w:rPr>
      </w:pPr>
      <w:proofErr w:type="spellStart"/>
      <w:r w:rsidRPr="00613244">
        <w:t>V</w:t>
      </w:r>
      <w:r w:rsidR="005D3BBF">
        <w:t>LIC</w:t>
      </w:r>
      <w:r w:rsidRPr="00613244">
        <w:t>_</w:t>
      </w:r>
      <w:r w:rsidRPr="006263F3">
        <w:rPr>
          <w:bCs w:val="0"/>
          <w:lang w:eastAsia="zh-TW"/>
        </w:rPr>
        <w:t>TLCLtrigger</w:t>
      </w:r>
      <w:r w:rsidRPr="00613244">
        <w:t>_flg</w:t>
      </w:r>
      <w:proofErr w:type="spellEnd"/>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04A51FE9" w14:textId="4FFA5293" w:rsidR="006263F3" w:rsidRDefault="006263F3" w:rsidP="006263F3">
      <w:pPr>
        <w:pStyle w:val="a1"/>
        <w:ind w:left="360"/>
        <w:rPr>
          <w:bCs w:val="0"/>
          <w:lang w:eastAsia="zh-TW"/>
        </w:rPr>
      </w:pPr>
      <w:r>
        <w:rPr>
          <w:rFonts w:hint="eastAsia"/>
          <w:bCs w:val="0"/>
          <w:lang w:eastAsia="zh-TW"/>
        </w:rPr>
        <w:t>其中</w:t>
      </w:r>
      <w:proofErr w:type="spellStart"/>
      <w:r w:rsidRPr="00A50556">
        <w:rPr>
          <w:bCs w:val="0"/>
          <w:lang w:eastAsia="zh-TW"/>
        </w:rPr>
        <w:t>A</w:t>
      </w:r>
      <w:r w:rsidR="005D3BBF">
        <w:rPr>
          <w:bCs w:val="0"/>
          <w:lang w:eastAsia="zh-TW"/>
        </w:rPr>
        <w:t>LIC</w:t>
      </w:r>
      <w:r w:rsidRPr="00A50556">
        <w:rPr>
          <w:bCs w:val="0"/>
          <w:lang w:eastAsia="zh-TW"/>
        </w:rPr>
        <w:t>_TLCThrVehSpd_X_kph</w:t>
      </w:r>
      <w:proofErr w:type="spellEnd"/>
      <w:r>
        <w:rPr>
          <w:bCs w:val="0"/>
          <w:lang w:eastAsia="zh-TW"/>
        </w:rPr>
        <w:t xml:space="preserve"> = </w:t>
      </w:r>
      <w:r w:rsidRPr="00A50556">
        <w:rPr>
          <w:bCs w:val="0"/>
          <w:lang w:eastAsia="zh-TW"/>
        </w:rPr>
        <w:t>[0 10 20 30 40 50 60 70 80 90 100 110 120 130 140 150 160]</w:t>
      </w:r>
    </w:p>
    <w:p w14:paraId="4DC5DFD9" w14:textId="6EAEDF00" w:rsidR="006263F3" w:rsidRDefault="006263F3" w:rsidP="006263F3">
      <w:pPr>
        <w:pStyle w:val="a1"/>
        <w:ind w:left="360"/>
        <w:rPr>
          <w:bCs w:val="0"/>
          <w:lang w:eastAsia="zh-TW"/>
        </w:rPr>
      </w:pPr>
      <w:r>
        <w:rPr>
          <w:rFonts w:hint="eastAsia"/>
          <w:bCs w:val="0"/>
          <w:lang w:eastAsia="zh-TW"/>
        </w:rPr>
        <w:t>其中</w:t>
      </w:r>
      <w:proofErr w:type="spellStart"/>
      <w:r w:rsidRPr="00A50556">
        <w:rPr>
          <w:bCs w:val="0"/>
          <w:lang w:eastAsia="zh-TW"/>
        </w:rPr>
        <w:t>A</w:t>
      </w:r>
      <w:r w:rsidR="005D3BBF">
        <w:rPr>
          <w:bCs w:val="0"/>
          <w:lang w:eastAsia="zh-TW"/>
        </w:rPr>
        <w:t>LIC</w:t>
      </w:r>
      <w:r w:rsidRPr="00A50556">
        <w:rPr>
          <w:bCs w:val="0"/>
          <w:lang w:eastAsia="zh-TW"/>
        </w:rPr>
        <w:t>_TLCThrHeading_Y_deg</w:t>
      </w:r>
      <w:proofErr w:type="spellEnd"/>
      <w:r w:rsidRPr="00A50556">
        <w:rPr>
          <w:bCs w:val="0"/>
          <w:lang w:eastAsia="zh-TW"/>
        </w:rPr>
        <w:t xml:space="preserve"> </w:t>
      </w:r>
      <w:r>
        <w:rPr>
          <w:bCs w:val="0"/>
          <w:lang w:eastAsia="zh-TW"/>
        </w:rPr>
        <w:t xml:space="preserve">= </w:t>
      </w:r>
      <w:r w:rsidRPr="00A50556">
        <w:rPr>
          <w:bCs w:val="0"/>
          <w:lang w:eastAsia="zh-TW"/>
        </w:rPr>
        <w:t>[0 5 10 15 20]</w:t>
      </w:r>
    </w:p>
    <w:p w14:paraId="3B295622" w14:textId="3D455017" w:rsidR="006263F3" w:rsidRPr="00146DB2" w:rsidRDefault="006263F3" w:rsidP="006263F3">
      <w:pPr>
        <w:pStyle w:val="a1"/>
        <w:ind w:left="360"/>
        <w:rPr>
          <w:bCs w:val="0"/>
          <w:lang w:eastAsia="zh-TW"/>
        </w:rPr>
      </w:pPr>
      <w:r>
        <w:rPr>
          <w:rFonts w:hint="eastAsia"/>
          <w:bCs w:val="0"/>
          <w:lang w:eastAsia="zh-TW"/>
        </w:rPr>
        <w:t>其中</w:t>
      </w:r>
      <w:proofErr w:type="spellStart"/>
      <w:r w:rsidRPr="0082264F">
        <w:rPr>
          <w:bCs w:val="0"/>
          <w:lang w:eastAsia="zh-TW"/>
        </w:rPr>
        <w:t>K</w:t>
      </w:r>
      <w:r w:rsidR="005D3BBF">
        <w:rPr>
          <w:bCs w:val="0"/>
          <w:lang w:eastAsia="zh-TW"/>
        </w:rPr>
        <w:t>LIC</w:t>
      </w:r>
      <w:r w:rsidRPr="0082264F">
        <w:rPr>
          <w:bCs w:val="0"/>
          <w:lang w:eastAsia="zh-TW"/>
        </w:rPr>
        <w:t>_TLCTriggerThrHysis_s</w:t>
      </w:r>
      <w:proofErr w:type="spellEnd"/>
      <w:r>
        <w:rPr>
          <w:rFonts w:hint="eastAsia"/>
          <w:bCs w:val="0"/>
          <w:lang w:eastAsia="zh-TW"/>
        </w:rPr>
        <w:t xml:space="preserve"> = 0.1</w:t>
      </w:r>
    </w:p>
    <w:p w14:paraId="5C29D0D9" w14:textId="77777777" w:rsidR="006263F3" w:rsidRDefault="006263F3" w:rsidP="00AE190B">
      <w:pPr>
        <w:pStyle w:val="a1"/>
        <w:ind w:left="360"/>
        <w:rPr>
          <w:lang w:eastAsia="zh-TW"/>
        </w:rPr>
      </w:pPr>
    </w:p>
    <w:p w14:paraId="1713A80E" w14:textId="77777777" w:rsidR="00AE190B" w:rsidRPr="002733BC" w:rsidRDefault="00AE190B" w:rsidP="00AE190B">
      <w:pPr>
        <w:pStyle w:val="a1"/>
        <w:rPr>
          <w:lang w:val="en-US" w:eastAsia="zh-TW"/>
        </w:rPr>
      </w:pPr>
    </w:p>
    <w:p w14:paraId="6822D9F4" w14:textId="11CA15D3" w:rsidR="00AE190B" w:rsidRDefault="00466FA6" w:rsidP="00AE190B">
      <w:pPr>
        <w:pStyle w:val="3"/>
        <w:rPr>
          <w:lang w:val="en-US"/>
        </w:rPr>
      </w:pPr>
      <w:bookmarkStart w:id="56" w:name="_Toc114602544"/>
      <w:r>
        <w:rPr>
          <w:rFonts w:hint="eastAsia"/>
        </w:rPr>
        <w:t>LIC</w:t>
      </w:r>
      <w:r>
        <w:t xml:space="preserve"> </w:t>
      </w:r>
      <w:r w:rsidR="00AE190B">
        <w:t>_SRDS_0</w:t>
      </w:r>
      <w:r w:rsidR="00505EF6">
        <w:rPr>
          <w:rFonts w:hint="eastAsia"/>
        </w:rPr>
        <w:t>3</w:t>
      </w:r>
      <w:r w:rsidR="00AE190B">
        <w:t>_00</w:t>
      </w:r>
      <w:r w:rsidR="00AE190B">
        <w:rPr>
          <w:rFonts w:hint="eastAsia"/>
        </w:rPr>
        <w:t>3</w:t>
      </w:r>
      <w:r w:rsidR="00AE190B">
        <w:tab/>
      </w:r>
      <w:r w:rsidR="00AE190B" w:rsidRPr="005A5A82">
        <w:rPr>
          <w:rFonts w:hint="eastAsia"/>
          <w:lang w:val="en-US"/>
        </w:rPr>
        <w:t>跨越車道判斷</w:t>
      </w:r>
      <w:bookmarkEnd w:id="56"/>
    </w:p>
    <w:p w14:paraId="1C1060AD" w14:textId="77777777" w:rsidR="00AE190B" w:rsidRDefault="00AE190B" w:rsidP="00AE190B">
      <w:pPr>
        <w:pStyle w:val="a1"/>
        <w:rPr>
          <w:lang w:eastAsia="zh-TW"/>
        </w:rPr>
      </w:pPr>
      <w:r>
        <w:rPr>
          <w:rFonts w:hint="eastAsia"/>
          <w:lang w:eastAsia="zh-TW"/>
        </w:rPr>
        <w:t>依車道線資訊進行</w:t>
      </w:r>
      <w:r w:rsidRPr="000A2D82">
        <w:rPr>
          <w:rFonts w:hint="eastAsia"/>
          <w:lang w:eastAsia="zh-TW"/>
        </w:rPr>
        <w:t>跨越車道判斷。</w:t>
      </w:r>
    </w:p>
    <w:p w14:paraId="3B598A11" w14:textId="77777777" w:rsidR="00AE190B" w:rsidRPr="00652CA3" w:rsidRDefault="00AE190B" w:rsidP="00AE190B">
      <w:pPr>
        <w:pStyle w:val="a1"/>
        <w:rPr>
          <w:lang w:eastAsia="zh-TW"/>
        </w:rPr>
      </w:pPr>
    </w:p>
    <w:p w14:paraId="75127102" w14:textId="0C3826F5" w:rsidR="00AE190B" w:rsidRDefault="00AE190B" w:rsidP="00AE190B">
      <w:pPr>
        <w:pStyle w:val="a1"/>
        <w:numPr>
          <w:ilvl w:val="0"/>
          <w:numId w:val="15"/>
        </w:numPr>
        <w:rPr>
          <w:lang w:val="en-US" w:eastAsia="zh-TW"/>
        </w:rPr>
      </w:pPr>
      <w:r w:rsidRPr="004A67FA">
        <w:rPr>
          <w:rFonts w:hint="eastAsia"/>
          <w:lang w:val="en-US" w:eastAsia="zh-TW"/>
        </w:rPr>
        <w:t>跨左車道</w:t>
      </w:r>
      <w:r w:rsidR="00505EF6">
        <w:rPr>
          <w:rFonts w:hint="eastAsia"/>
          <w:lang w:val="en-US" w:eastAsia="zh-TW"/>
        </w:rPr>
        <w:t>線</w:t>
      </w:r>
      <w:r w:rsidRPr="004A67FA">
        <w:rPr>
          <w:rFonts w:hint="eastAsia"/>
          <w:lang w:val="en-US" w:eastAsia="zh-TW"/>
        </w:rPr>
        <w:t>旗標</w:t>
      </w:r>
    </w:p>
    <w:p w14:paraId="5F865AD4" w14:textId="242F769E" w:rsidR="00AE190B" w:rsidRDefault="00AE190B" w:rsidP="00AE190B">
      <w:pPr>
        <w:pStyle w:val="a1"/>
        <w:ind w:left="360"/>
        <w:rPr>
          <w:lang w:val="en-US" w:eastAsia="zh-TW"/>
        </w:rPr>
      </w:pPr>
      <w:r>
        <w:rPr>
          <w:rFonts w:hint="eastAsia"/>
          <w:lang w:val="en-US" w:eastAsia="zh-TW"/>
        </w:rPr>
        <w:t>利用</w:t>
      </w:r>
      <w:r w:rsidRPr="004A67FA">
        <w:rPr>
          <w:rFonts w:hint="eastAsia"/>
          <w:lang w:val="en-US" w:eastAsia="zh-TW"/>
        </w:rPr>
        <w:t>左車道線</w:t>
      </w:r>
      <w:r>
        <w:rPr>
          <w:lang w:val="en-US" w:eastAsia="zh-TW"/>
        </w:rPr>
        <w:t>C0L</w:t>
      </w:r>
      <w:r>
        <w:rPr>
          <w:rFonts w:hint="eastAsia"/>
          <w:lang w:val="en-US" w:eastAsia="zh-TW"/>
        </w:rPr>
        <w:t>減去車輛寬度之一半數值，判斷其數值是否</w:t>
      </w:r>
      <w:r w:rsidR="00DE40EB">
        <w:rPr>
          <w:rFonts w:hint="eastAsia"/>
          <w:lang w:val="en-US" w:eastAsia="zh-TW"/>
        </w:rPr>
        <w:t>小</w:t>
      </w:r>
      <w:r w:rsidRPr="00DE40EB">
        <w:rPr>
          <w:rFonts w:hint="eastAsia"/>
          <w:lang w:val="en-US" w:eastAsia="zh-TW"/>
        </w:rPr>
        <w:t>於零且小於</w:t>
      </w:r>
      <w:proofErr w:type="spellStart"/>
      <w:r w:rsidR="00DE40EB" w:rsidRPr="00DE40EB">
        <w:rPr>
          <w:lang w:val="en-US" w:eastAsia="zh-TW"/>
        </w:rPr>
        <w:t>KLIC_LeftLnCrossingThr_m</w:t>
      </w:r>
      <w:proofErr w:type="spellEnd"/>
      <w:r w:rsidR="00DE40EB">
        <w:rPr>
          <w:rFonts w:hint="eastAsia"/>
          <w:lang w:val="en-US" w:eastAsia="zh-TW"/>
        </w:rPr>
        <w:t>(-0.3)</w:t>
      </w:r>
      <w:r>
        <w:rPr>
          <w:rFonts w:hint="eastAsia"/>
          <w:lang w:val="en-US" w:eastAsia="zh-TW"/>
        </w:rPr>
        <w:t>，同時前三個時刻的數值皆小於零時，</w:t>
      </w:r>
      <w:r w:rsidRPr="004A67FA">
        <w:rPr>
          <w:rFonts w:hint="eastAsia"/>
          <w:lang w:val="en-US" w:eastAsia="zh-TW"/>
        </w:rPr>
        <w:t>跨左車道旗標</w:t>
      </w:r>
      <w:r>
        <w:rPr>
          <w:rFonts w:hint="eastAsia"/>
          <w:lang w:val="en-US" w:eastAsia="zh-TW"/>
        </w:rPr>
        <w:t>輸出為</w:t>
      </w:r>
      <w:r w:rsidRPr="00AD03BB">
        <w:rPr>
          <w:lang w:eastAsia="zh-TW"/>
        </w:rPr>
        <w:t>TRUE</w:t>
      </w:r>
      <w:r>
        <w:rPr>
          <w:rFonts w:hint="eastAsia"/>
          <w:lang w:eastAsia="zh-TW"/>
        </w:rPr>
        <w:t>。</w:t>
      </w:r>
    </w:p>
    <w:p w14:paraId="40574FA8" w14:textId="77777777" w:rsidR="00AE190B" w:rsidRPr="005B197D" w:rsidRDefault="00AE190B" w:rsidP="00AE190B">
      <w:pPr>
        <w:pStyle w:val="a1"/>
        <w:ind w:left="360"/>
        <w:rPr>
          <w:lang w:val="en-US" w:eastAsia="zh-TW"/>
        </w:rPr>
      </w:pPr>
    </w:p>
    <w:p w14:paraId="7097B54C" w14:textId="282E5A58" w:rsidR="00AE190B" w:rsidRDefault="00DE40EB" w:rsidP="00AE190B">
      <w:pPr>
        <w:pStyle w:val="a1"/>
        <w:keepNext/>
        <w:ind w:left="360"/>
      </w:pPr>
      <w:r w:rsidRPr="00DE40EB">
        <w:drawing>
          <wp:inline distT="0" distB="0" distL="0" distR="0" wp14:anchorId="154CB212" wp14:editId="4F3C8DB9">
            <wp:extent cx="6120765" cy="1175385"/>
            <wp:effectExtent l="0" t="0" r="0" b="571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765" cy="1175385"/>
                    </a:xfrm>
                    <a:prstGeom prst="rect">
                      <a:avLst/>
                    </a:prstGeom>
                  </pic:spPr>
                </pic:pic>
              </a:graphicData>
            </a:graphic>
          </wp:inline>
        </w:drawing>
      </w:r>
    </w:p>
    <w:p w14:paraId="07131994" w14:textId="0EF4ED58" w:rsidR="00AE190B" w:rsidRDefault="00AE190B" w:rsidP="00AE190B">
      <w:pPr>
        <w:pStyle w:val="af3"/>
        <w:rPr>
          <w:lang w:eastAsia="zh-TW"/>
        </w:rPr>
      </w:pPr>
      <w:r>
        <w:rPr>
          <w:lang w:eastAsia="zh-TW"/>
        </w:rPr>
        <w:t xml:space="preserve">Figure </w:t>
      </w:r>
      <w:r w:rsidR="00EE6FA4">
        <w:rPr>
          <w:lang w:eastAsia="zh-TW"/>
        </w:rPr>
        <w:fldChar w:fldCharType="begin"/>
      </w:r>
      <w:r w:rsidR="00EE6FA4">
        <w:rPr>
          <w:lang w:eastAsia="zh-TW"/>
        </w:rPr>
        <w:instrText xml:space="preserve"> STYLEREF 1 \s </w:instrText>
      </w:r>
      <w:r w:rsidR="00EE6FA4">
        <w:rPr>
          <w:lang w:eastAsia="zh-TW"/>
        </w:rPr>
        <w:fldChar w:fldCharType="separate"/>
      </w:r>
      <w:r w:rsidR="00EE6FA4">
        <w:rPr>
          <w:noProof/>
          <w:lang w:eastAsia="zh-TW"/>
        </w:rPr>
        <w:t>3</w:t>
      </w:r>
      <w:r w:rsidR="00EE6FA4">
        <w:rPr>
          <w:lang w:eastAsia="zh-TW"/>
        </w:rPr>
        <w:fldChar w:fldCharType="end"/>
      </w:r>
      <w:r w:rsidR="00EE6FA4">
        <w:rPr>
          <w:lang w:eastAsia="zh-TW"/>
        </w:rPr>
        <w:noBreakHyphen/>
      </w:r>
      <w:r w:rsidR="00EE6FA4">
        <w:rPr>
          <w:lang w:eastAsia="zh-TW"/>
        </w:rPr>
        <w:fldChar w:fldCharType="begin"/>
      </w:r>
      <w:r w:rsidR="00EE6FA4">
        <w:rPr>
          <w:lang w:eastAsia="zh-TW"/>
        </w:rPr>
        <w:instrText xml:space="preserve"> SEQ Figure \* ARABIC \s 1 </w:instrText>
      </w:r>
      <w:r w:rsidR="00EE6FA4">
        <w:rPr>
          <w:lang w:eastAsia="zh-TW"/>
        </w:rPr>
        <w:fldChar w:fldCharType="separate"/>
      </w:r>
      <w:r w:rsidR="00EE6FA4">
        <w:rPr>
          <w:noProof/>
          <w:lang w:eastAsia="zh-TW"/>
        </w:rPr>
        <w:t>45</w:t>
      </w:r>
      <w:r w:rsidR="00EE6FA4">
        <w:rPr>
          <w:lang w:eastAsia="zh-TW"/>
        </w:rPr>
        <w:fldChar w:fldCharType="end"/>
      </w:r>
      <w:r>
        <w:rPr>
          <w:rFonts w:hint="eastAsia"/>
          <w:lang w:eastAsia="zh-TW"/>
        </w:rPr>
        <w:t xml:space="preserve"> 判斷</w:t>
      </w:r>
      <w:r w:rsidRPr="00B73130">
        <w:rPr>
          <w:rFonts w:hint="eastAsia"/>
          <w:lang w:eastAsia="zh-TW"/>
        </w:rPr>
        <w:t>跨左車道</w:t>
      </w:r>
      <w:r>
        <w:rPr>
          <w:rFonts w:hint="eastAsia"/>
          <w:lang w:eastAsia="zh-TW"/>
        </w:rPr>
        <w:t>架構圖</w:t>
      </w:r>
    </w:p>
    <w:p w14:paraId="6D502338" w14:textId="77777777" w:rsidR="00505EF6" w:rsidRPr="00505EF6" w:rsidRDefault="00505EF6" w:rsidP="00505EF6">
      <w:pPr>
        <w:pStyle w:val="a1"/>
        <w:rPr>
          <w:rFonts w:hint="eastAsia"/>
          <w:lang w:eastAsia="zh-TW"/>
        </w:rPr>
      </w:pPr>
    </w:p>
    <w:p w14:paraId="02C8E4B6" w14:textId="40677A30" w:rsidR="00AE190B" w:rsidRDefault="00505EF6" w:rsidP="00AE190B">
      <w:pPr>
        <w:pStyle w:val="a1"/>
        <w:ind w:left="360"/>
        <w:rPr>
          <w:b/>
          <w:bCs w:val="0"/>
          <w:lang w:eastAsia="zh-TW"/>
        </w:rPr>
      </w:pPr>
      <w:r w:rsidRPr="00845726">
        <w:rPr>
          <w:rFonts w:hint="eastAsia"/>
          <w:b/>
          <w:lang w:val="en-US" w:eastAsia="zh-TW"/>
        </w:rPr>
        <w:t>跨越</w:t>
      </w:r>
      <w:r>
        <w:rPr>
          <w:rFonts w:hint="eastAsia"/>
          <w:b/>
          <w:lang w:val="en-US" w:eastAsia="zh-TW"/>
        </w:rPr>
        <w:t>左</w:t>
      </w:r>
      <w:r w:rsidRPr="00845726">
        <w:rPr>
          <w:rFonts w:hint="eastAsia"/>
          <w:b/>
          <w:lang w:val="en-US" w:eastAsia="zh-TW"/>
        </w:rPr>
        <w:t>車道線旗標</w:t>
      </w:r>
      <w:r>
        <w:rPr>
          <w:rFonts w:hint="eastAsia"/>
          <w:b/>
          <w:bCs w:val="0"/>
          <w:lang w:eastAsia="zh-TW"/>
        </w:rPr>
        <w:t>判斷條件如下：</w:t>
      </w:r>
    </w:p>
    <w:p w14:paraId="5CC74C6B" w14:textId="19922D28" w:rsidR="00505EF6" w:rsidRDefault="00505EF6" w:rsidP="00AE190B">
      <w:pPr>
        <w:pStyle w:val="a1"/>
        <w:ind w:left="360"/>
        <w:rPr>
          <w:lang w:eastAsia="zh-TW"/>
        </w:rPr>
      </w:pPr>
      <w:r w:rsidRPr="00505EF6">
        <w:rPr>
          <w:lang w:eastAsia="zh-TW"/>
        </w:rPr>
        <w:t>VLIC_LnC0L_m</w:t>
      </w:r>
      <w:r>
        <w:rPr>
          <w:rFonts w:hint="eastAsia"/>
          <w:lang w:eastAsia="zh-TW"/>
        </w:rPr>
        <w:t xml:space="preserve"> </w:t>
      </w:r>
      <w:r>
        <w:rPr>
          <w:lang w:eastAsia="zh-TW"/>
        </w:rPr>
        <w:t>–</w:t>
      </w:r>
      <w:r w:rsidRPr="00505EF6">
        <w:t xml:space="preserve"> </w:t>
      </w:r>
      <w:r>
        <w:rPr>
          <w:rFonts w:hint="eastAsia"/>
          <w:lang w:eastAsia="zh-TW"/>
        </w:rPr>
        <w:t>0.5*</w:t>
      </w:r>
      <w:proofErr w:type="spellStart"/>
      <w:r w:rsidRPr="00505EF6">
        <w:rPr>
          <w:lang w:eastAsia="zh-TW"/>
        </w:rPr>
        <w:t>KAPP_VehicleWidth_m</w:t>
      </w:r>
      <w:proofErr w:type="spellEnd"/>
      <w:r>
        <w:rPr>
          <w:rFonts w:hint="eastAsia"/>
          <w:lang w:eastAsia="zh-TW"/>
        </w:rPr>
        <w:t>&lt;0</w:t>
      </w:r>
    </w:p>
    <w:p w14:paraId="55128E07" w14:textId="5C30E94F" w:rsidR="00505EF6" w:rsidRDefault="00505EF6" w:rsidP="00AE190B">
      <w:pPr>
        <w:pStyle w:val="a1"/>
        <w:ind w:left="360"/>
        <w:rPr>
          <w:lang w:eastAsia="zh-TW"/>
        </w:rPr>
      </w:pPr>
      <w:r>
        <w:rPr>
          <w:rFonts w:hint="eastAsia"/>
          <w:lang w:eastAsia="zh-TW"/>
        </w:rPr>
        <w:t>AND</w:t>
      </w:r>
    </w:p>
    <w:p w14:paraId="7A97F285" w14:textId="4DB18A50" w:rsidR="00505EF6" w:rsidRDefault="00505EF6" w:rsidP="00505EF6">
      <w:pPr>
        <w:pStyle w:val="a1"/>
        <w:ind w:left="360"/>
        <w:rPr>
          <w:lang w:eastAsia="zh-TW"/>
        </w:rPr>
      </w:pPr>
      <w:r>
        <w:rPr>
          <w:rFonts w:hint="eastAsia"/>
          <w:lang w:eastAsia="zh-TW"/>
        </w:rPr>
        <w:t>DELAY(</w:t>
      </w:r>
      <w:r w:rsidRPr="00505EF6">
        <w:rPr>
          <w:lang w:eastAsia="zh-TW"/>
        </w:rPr>
        <w:t>VLIC_LnC0L_m</w:t>
      </w:r>
      <w:r w:rsidRPr="00505EF6">
        <w:rPr>
          <w:rFonts w:hint="eastAsia"/>
          <w:lang w:eastAsia="zh-TW"/>
        </w:rPr>
        <w:t>-</w:t>
      </w:r>
      <w:r w:rsidRPr="00505EF6">
        <w:t xml:space="preserve"> </w:t>
      </w:r>
      <w:r>
        <w:rPr>
          <w:rFonts w:hint="eastAsia"/>
          <w:lang w:eastAsia="zh-TW"/>
        </w:rPr>
        <w:t>0.5*</w:t>
      </w:r>
      <w:proofErr w:type="spellStart"/>
      <w:r w:rsidRPr="00505EF6">
        <w:rPr>
          <w:lang w:eastAsia="zh-TW"/>
        </w:rPr>
        <w:t>KAPP_VehicleWidth_m</w:t>
      </w:r>
      <w:proofErr w:type="spellEnd"/>
      <w:r>
        <w:rPr>
          <w:rFonts w:hint="eastAsia"/>
          <w:lang w:eastAsia="zh-TW"/>
        </w:rPr>
        <w:t>)</w:t>
      </w:r>
      <w:r>
        <w:rPr>
          <w:rFonts w:hint="eastAsia"/>
          <w:lang w:eastAsia="zh-TW"/>
        </w:rPr>
        <w:t>&lt;0</w:t>
      </w:r>
    </w:p>
    <w:p w14:paraId="312852C9" w14:textId="77777777" w:rsidR="00505EF6" w:rsidRDefault="00505EF6" w:rsidP="00505EF6">
      <w:pPr>
        <w:pStyle w:val="a1"/>
        <w:ind w:left="360"/>
        <w:rPr>
          <w:lang w:eastAsia="zh-TW"/>
        </w:rPr>
      </w:pPr>
      <w:r>
        <w:rPr>
          <w:rFonts w:hint="eastAsia"/>
          <w:lang w:eastAsia="zh-TW"/>
        </w:rPr>
        <w:t>AND</w:t>
      </w:r>
    </w:p>
    <w:p w14:paraId="72FCB55E" w14:textId="5B639CDE" w:rsidR="00505EF6" w:rsidRDefault="00505EF6" w:rsidP="00505EF6">
      <w:pPr>
        <w:pStyle w:val="a1"/>
        <w:ind w:left="360"/>
        <w:rPr>
          <w:lang w:eastAsia="zh-TW"/>
        </w:rPr>
      </w:pPr>
      <w:r>
        <w:rPr>
          <w:rFonts w:hint="eastAsia"/>
          <w:lang w:eastAsia="zh-TW"/>
        </w:rPr>
        <w:t>DELAY(DELAY(</w:t>
      </w:r>
      <w:r w:rsidRPr="00505EF6">
        <w:rPr>
          <w:lang w:eastAsia="zh-TW"/>
        </w:rPr>
        <w:t>VLIC_LnC0L_m</w:t>
      </w:r>
      <w:r w:rsidRPr="00505EF6">
        <w:rPr>
          <w:rFonts w:hint="eastAsia"/>
          <w:lang w:eastAsia="zh-TW"/>
        </w:rPr>
        <w:t>-</w:t>
      </w:r>
      <w:r w:rsidRPr="00505EF6">
        <w:t xml:space="preserve"> </w:t>
      </w:r>
      <w:r>
        <w:rPr>
          <w:rFonts w:hint="eastAsia"/>
          <w:lang w:eastAsia="zh-TW"/>
        </w:rPr>
        <w:t>0.5*</w:t>
      </w:r>
      <w:proofErr w:type="spellStart"/>
      <w:r w:rsidRPr="00505EF6">
        <w:rPr>
          <w:lang w:eastAsia="zh-TW"/>
        </w:rPr>
        <w:t>KAPP_VehicleWidth_m</w:t>
      </w:r>
      <w:proofErr w:type="spellEnd"/>
      <w:r>
        <w:rPr>
          <w:rFonts w:hint="eastAsia"/>
          <w:lang w:eastAsia="zh-TW"/>
        </w:rPr>
        <w:t>))</w:t>
      </w:r>
      <w:r>
        <w:rPr>
          <w:rFonts w:hint="eastAsia"/>
          <w:lang w:eastAsia="zh-TW"/>
        </w:rPr>
        <w:t>&lt;0</w:t>
      </w:r>
    </w:p>
    <w:p w14:paraId="075A06EB" w14:textId="77777777" w:rsidR="00505EF6" w:rsidRDefault="00505EF6" w:rsidP="00505EF6">
      <w:pPr>
        <w:pStyle w:val="a1"/>
        <w:ind w:left="360"/>
        <w:rPr>
          <w:lang w:eastAsia="zh-TW"/>
        </w:rPr>
      </w:pPr>
      <w:r>
        <w:rPr>
          <w:rFonts w:hint="eastAsia"/>
          <w:lang w:eastAsia="zh-TW"/>
        </w:rPr>
        <w:t>AND</w:t>
      </w:r>
    </w:p>
    <w:p w14:paraId="23C80E82" w14:textId="212F2E5A" w:rsidR="00505EF6" w:rsidRDefault="00505EF6" w:rsidP="00505EF6">
      <w:pPr>
        <w:pStyle w:val="a1"/>
        <w:ind w:left="360"/>
        <w:rPr>
          <w:lang w:eastAsia="zh-TW"/>
        </w:rPr>
      </w:pPr>
      <w:r>
        <w:rPr>
          <w:rFonts w:hint="eastAsia"/>
          <w:lang w:eastAsia="zh-TW"/>
        </w:rPr>
        <w:t>DELAY(DELAY(DELAY(</w:t>
      </w:r>
      <w:r w:rsidRPr="00505EF6">
        <w:rPr>
          <w:lang w:eastAsia="zh-TW"/>
        </w:rPr>
        <w:t>VLIC_LnC0L_m</w:t>
      </w:r>
      <w:r w:rsidRPr="00505EF6">
        <w:rPr>
          <w:rFonts w:hint="eastAsia"/>
          <w:lang w:eastAsia="zh-TW"/>
        </w:rPr>
        <w:t>-</w:t>
      </w:r>
      <w:r w:rsidRPr="00505EF6">
        <w:t xml:space="preserve"> </w:t>
      </w:r>
      <w:r>
        <w:rPr>
          <w:rFonts w:hint="eastAsia"/>
          <w:lang w:eastAsia="zh-TW"/>
        </w:rPr>
        <w:t>0.5*</w:t>
      </w:r>
      <w:proofErr w:type="spellStart"/>
      <w:r w:rsidRPr="00505EF6">
        <w:rPr>
          <w:lang w:eastAsia="zh-TW"/>
        </w:rPr>
        <w:t>KAPP_VehicleWidth_m</w:t>
      </w:r>
      <w:proofErr w:type="spellEnd"/>
      <w:r>
        <w:rPr>
          <w:rFonts w:hint="eastAsia"/>
          <w:lang w:eastAsia="zh-TW"/>
        </w:rPr>
        <w:t>)))</w:t>
      </w:r>
      <w:r>
        <w:rPr>
          <w:rFonts w:hint="eastAsia"/>
          <w:lang w:eastAsia="zh-TW"/>
        </w:rPr>
        <w:t>&lt;0</w:t>
      </w:r>
    </w:p>
    <w:p w14:paraId="5B737156" w14:textId="07EED036" w:rsidR="00505EF6" w:rsidRDefault="00505EF6" w:rsidP="00AE190B">
      <w:pPr>
        <w:pStyle w:val="a1"/>
        <w:ind w:left="360"/>
        <w:rPr>
          <w:lang w:eastAsia="zh-TW"/>
        </w:rPr>
      </w:pPr>
      <w:r>
        <w:rPr>
          <w:rFonts w:hint="eastAsia"/>
          <w:lang w:eastAsia="zh-TW"/>
        </w:rPr>
        <w:t>AND</w:t>
      </w:r>
    </w:p>
    <w:p w14:paraId="6FB65DCA" w14:textId="389118E4" w:rsidR="00505EF6" w:rsidRDefault="00505EF6" w:rsidP="00AE190B">
      <w:pPr>
        <w:pStyle w:val="a1"/>
        <w:ind w:left="360"/>
        <w:rPr>
          <w:lang w:eastAsia="zh-TW"/>
        </w:rPr>
      </w:pPr>
      <w:r w:rsidRPr="00505EF6">
        <w:rPr>
          <w:lang w:eastAsia="zh-TW"/>
        </w:rPr>
        <w:t>VLIC_LnC0L_m</w:t>
      </w:r>
      <w:r w:rsidRPr="00505EF6">
        <w:rPr>
          <w:rFonts w:hint="eastAsia"/>
          <w:lang w:eastAsia="zh-TW"/>
        </w:rPr>
        <w:t>-</w:t>
      </w:r>
      <w:r w:rsidRPr="00505EF6">
        <w:t xml:space="preserve"> </w:t>
      </w:r>
      <w:r>
        <w:rPr>
          <w:rFonts w:hint="eastAsia"/>
          <w:lang w:eastAsia="zh-TW"/>
        </w:rPr>
        <w:t>0.5*</w:t>
      </w:r>
      <w:proofErr w:type="spellStart"/>
      <w:r w:rsidRPr="00505EF6">
        <w:rPr>
          <w:lang w:eastAsia="zh-TW"/>
        </w:rPr>
        <w:t>KAPP_VehicleWidth_m</w:t>
      </w:r>
      <w:proofErr w:type="spellEnd"/>
      <w:r>
        <w:rPr>
          <w:rFonts w:hint="eastAsia"/>
          <w:lang w:eastAsia="zh-TW"/>
        </w:rPr>
        <w:t>&lt;</w:t>
      </w:r>
      <w:r w:rsidRPr="00505EF6">
        <w:t xml:space="preserve"> </w:t>
      </w:r>
      <w:proofErr w:type="spellStart"/>
      <w:r w:rsidRPr="00505EF6">
        <w:rPr>
          <w:lang w:eastAsia="zh-TW"/>
        </w:rPr>
        <w:t>KLIC_LeftLnCrossingThr_m</w:t>
      </w:r>
      <w:proofErr w:type="spellEnd"/>
    </w:p>
    <w:p w14:paraId="3D5C18DC" w14:textId="0E189F67" w:rsidR="00505EF6" w:rsidRDefault="00505EF6" w:rsidP="00505EF6">
      <w:pPr>
        <w:pStyle w:val="a1"/>
        <w:numPr>
          <w:ilvl w:val="0"/>
          <w:numId w:val="25"/>
        </w:numPr>
        <w:rPr>
          <w:bCs w:val="0"/>
        </w:rPr>
      </w:pPr>
      <w:proofErr w:type="spellStart"/>
      <w:r w:rsidRPr="00505EF6">
        <w:t>VLIC_LeftLnCrossing_flg</w:t>
      </w:r>
      <w:proofErr w:type="spellEnd"/>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78B11F10" w14:textId="77777777" w:rsidR="00505EF6" w:rsidRPr="00505EF6" w:rsidRDefault="00505EF6" w:rsidP="00AE190B">
      <w:pPr>
        <w:pStyle w:val="a1"/>
        <w:ind w:left="360"/>
        <w:rPr>
          <w:rFonts w:hint="eastAsia"/>
          <w:lang w:eastAsia="zh-TW"/>
        </w:rPr>
      </w:pPr>
    </w:p>
    <w:p w14:paraId="22144265" w14:textId="77777777" w:rsidR="00505EF6" w:rsidRPr="004A67FA" w:rsidRDefault="00505EF6" w:rsidP="00AE190B">
      <w:pPr>
        <w:pStyle w:val="a1"/>
        <w:ind w:left="360"/>
        <w:rPr>
          <w:rFonts w:hint="eastAsia"/>
          <w:lang w:val="en-US" w:eastAsia="zh-TW"/>
        </w:rPr>
      </w:pPr>
    </w:p>
    <w:p w14:paraId="6FFAD874" w14:textId="56601DE3" w:rsidR="00AE190B" w:rsidRDefault="00AE190B" w:rsidP="00AE190B">
      <w:pPr>
        <w:pStyle w:val="a1"/>
        <w:numPr>
          <w:ilvl w:val="0"/>
          <w:numId w:val="15"/>
        </w:numPr>
        <w:rPr>
          <w:lang w:val="en-US" w:eastAsia="zh-TW"/>
        </w:rPr>
      </w:pPr>
      <w:r w:rsidRPr="004A67FA">
        <w:rPr>
          <w:rFonts w:hint="eastAsia"/>
          <w:lang w:val="en-US" w:eastAsia="zh-TW"/>
        </w:rPr>
        <w:t>跨</w:t>
      </w:r>
      <w:r>
        <w:rPr>
          <w:rFonts w:hint="eastAsia"/>
          <w:lang w:val="en-US" w:eastAsia="zh-TW"/>
        </w:rPr>
        <w:t>右</w:t>
      </w:r>
      <w:r w:rsidRPr="004A67FA">
        <w:rPr>
          <w:rFonts w:hint="eastAsia"/>
          <w:lang w:val="en-US" w:eastAsia="zh-TW"/>
        </w:rPr>
        <w:t>車道</w:t>
      </w:r>
      <w:r w:rsidR="00505EF6">
        <w:rPr>
          <w:rFonts w:hint="eastAsia"/>
          <w:lang w:val="en-US" w:eastAsia="zh-TW"/>
        </w:rPr>
        <w:t>線</w:t>
      </w:r>
      <w:r w:rsidRPr="004A67FA">
        <w:rPr>
          <w:rFonts w:hint="eastAsia"/>
          <w:lang w:val="en-US" w:eastAsia="zh-TW"/>
        </w:rPr>
        <w:t>旗標</w:t>
      </w:r>
    </w:p>
    <w:p w14:paraId="054EDF25" w14:textId="3C09A433" w:rsidR="00AE190B" w:rsidRDefault="00AE190B" w:rsidP="00AE190B">
      <w:pPr>
        <w:pStyle w:val="a1"/>
        <w:ind w:left="360"/>
        <w:rPr>
          <w:lang w:val="en-US" w:eastAsia="zh-TW"/>
        </w:rPr>
      </w:pPr>
      <w:r>
        <w:rPr>
          <w:rFonts w:hint="eastAsia"/>
          <w:lang w:val="en-US" w:eastAsia="zh-TW"/>
        </w:rPr>
        <w:t>利用右</w:t>
      </w:r>
      <w:r w:rsidRPr="004A67FA">
        <w:rPr>
          <w:rFonts w:hint="eastAsia"/>
          <w:lang w:val="en-US" w:eastAsia="zh-TW"/>
        </w:rPr>
        <w:t>車道線</w:t>
      </w:r>
      <w:r>
        <w:rPr>
          <w:lang w:val="en-US" w:eastAsia="zh-TW"/>
        </w:rPr>
        <w:t>C0</w:t>
      </w:r>
      <w:r>
        <w:rPr>
          <w:rFonts w:hint="eastAsia"/>
          <w:lang w:val="en-US" w:eastAsia="zh-TW"/>
        </w:rPr>
        <w:t>R加上車輛寬度之一半數值，判斷其數值是否</w:t>
      </w:r>
      <w:r w:rsidR="00DE40EB">
        <w:rPr>
          <w:rFonts w:hint="eastAsia"/>
          <w:lang w:val="en-US" w:eastAsia="zh-TW"/>
        </w:rPr>
        <w:t>大</w:t>
      </w:r>
      <w:r w:rsidRPr="00DE40EB">
        <w:rPr>
          <w:rFonts w:hint="eastAsia"/>
          <w:lang w:val="en-US" w:eastAsia="zh-TW"/>
        </w:rPr>
        <w:t>於零且其數值乘負號小於</w:t>
      </w:r>
      <w:proofErr w:type="spellStart"/>
      <w:r w:rsidR="00DE40EB" w:rsidRPr="00DE40EB">
        <w:rPr>
          <w:lang w:val="en-US" w:eastAsia="zh-TW"/>
        </w:rPr>
        <w:t>KLIC_LeftLnCrossingThr_m</w:t>
      </w:r>
      <w:proofErr w:type="spellEnd"/>
      <w:r w:rsidR="00DE40EB">
        <w:rPr>
          <w:rFonts w:hint="eastAsia"/>
          <w:lang w:val="en-US" w:eastAsia="zh-TW"/>
        </w:rPr>
        <w:t>(</w:t>
      </w:r>
      <w:r w:rsidRPr="00DE40EB">
        <w:rPr>
          <w:lang w:val="en-US" w:eastAsia="zh-TW"/>
        </w:rPr>
        <w:t>-0.</w:t>
      </w:r>
      <w:r w:rsidR="00DE40EB">
        <w:rPr>
          <w:rFonts w:hint="eastAsia"/>
          <w:lang w:val="en-US" w:eastAsia="zh-TW"/>
        </w:rPr>
        <w:t>3</w:t>
      </w:r>
      <w:r w:rsidRPr="00DE40EB">
        <w:rPr>
          <w:lang w:val="en-US" w:eastAsia="zh-TW"/>
        </w:rPr>
        <w:t>)</w:t>
      </w:r>
      <w:r>
        <w:rPr>
          <w:rFonts w:hint="eastAsia"/>
          <w:lang w:val="en-US" w:eastAsia="zh-TW"/>
        </w:rPr>
        <w:t>，同時前三個時刻的數值皆大於零時，</w:t>
      </w:r>
      <w:r w:rsidRPr="004A67FA">
        <w:rPr>
          <w:rFonts w:hint="eastAsia"/>
          <w:lang w:val="en-US" w:eastAsia="zh-TW"/>
        </w:rPr>
        <w:t>跨</w:t>
      </w:r>
      <w:r>
        <w:rPr>
          <w:rFonts w:hint="eastAsia"/>
          <w:lang w:val="en-US" w:eastAsia="zh-TW"/>
        </w:rPr>
        <w:t>右</w:t>
      </w:r>
      <w:r w:rsidRPr="004A67FA">
        <w:rPr>
          <w:rFonts w:hint="eastAsia"/>
          <w:lang w:val="en-US" w:eastAsia="zh-TW"/>
        </w:rPr>
        <w:t>車道旗標</w:t>
      </w:r>
      <w:r>
        <w:rPr>
          <w:rFonts w:hint="eastAsia"/>
          <w:lang w:val="en-US" w:eastAsia="zh-TW"/>
        </w:rPr>
        <w:t>輸出為</w:t>
      </w:r>
      <w:r w:rsidRPr="00AD03BB">
        <w:rPr>
          <w:lang w:eastAsia="zh-TW"/>
        </w:rPr>
        <w:t>TRUE</w:t>
      </w:r>
      <w:r>
        <w:rPr>
          <w:rFonts w:hint="eastAsia"/>
          <w:lang w:eastAsia="zh-TW"/>
        </w:rPr>
        <w:t>，其餘則為FALSE。</w:t>
      </w:r>
    </w:p>
    <w:p w14:paraId="6CA5E544" w14:textId="77777777" w:rsidR="00AE190B" w:rsidRPr="004A67FA" w:rsidRDefault="00AE190B" w:rsidP="00DE40EB">
      <w:pPr>
        <w:pStyle w:val="a1"/>
        <w:rPr>
          <w:rFonts w:hint="eastAsia"/>
          <w:lang w:val="en-US" w:eastAsia="zh-TW"/>
        </w:rPr>
      </w:pPr>
    </w:p>
    <w:p w14:paraId="335948BB" w14:textId="27676E6F" w:rsidR="00AE190B" w:rsidRDefault="00DE40EB" w:rsidP="00AE190B">
      <w:pPr>
        <w:keepNext/>
      </w:pPr>
      <w:r w:rsidRPr="00DE40EB">
        <w:drawing>
          <wp:inline distT="0" distB="0" distL="0" distR="0" wp14:anchorId="46047024" wp14:editId="2B2DB21A">
            <wp:extent cx="6120765" cy="1118235"/>
            <wp:effectExtent l="0" t="0" r="0" b="571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765" cy="1118235"/>
                    </a:xfrm>
                    <a:prstGeom prst="rect">
                      <a:avLst/>
                    </a:prstGeom>
                  </pic:spPr>
                </pic:pic>
              </a:graphicData>
            </a:graphic>
          </wp:inline>
        </w:drawing>
      </w:r>
    </w:p>
    <w:p w14:paraId="0347FE7C" w14:textId="521CE1E1" w:rsidR="00AE190B" w:rsidRDefault="00AE190B" w:rsidP="00AE190B">
      <w:pPr>
        <w:pStyle w:val="af3"/>
        <w:rPr>
          <w:lang w:eastAsia="zh-TW"/>
        </w:rPr>
      </w:pPr>
      <w:r>
        <w:rPr>
          <w:lang w:eastAsia="zh-TW"/>
        </w:rPr>
        <w:t xml:space="preserve">Figure </w:t>
      </w:r>
      <w:r w:rsidR="00EE6FA4">
        <w:fldChar w:fldCharType="begin"/>
      </w:r>
      <w:r w:rsidR="00EE6FA4">
        <w:rPr>
          <w:lang w:eastAsia="zh-TW"/>
        </w:rPr>
        <w:instrText xml:space="preserve"> STYLEREF 1 \s </w:instrText>
      </w:r>
      <w:r w:rsidR="00EE6FA4">
        <w:fldChar w:fldCharType="separate"/>
      </w:r>
      <w:r w:rsidR="00EE6FA4">
        <w:rPr>
          <w:noProof/>
          <w:lang w:eastAsia="zh-TW"/>
        </w:rPr>
        <w:t>3</w:t>
      </w:r>
      <w:r w:rsidR="00EE6FA4">
        <w:fldChar w:fldCharType="end"/>
      </w:r>
      <w:r w:rsidR="00EE6FA4">
        <w:rPr>
          <w:lang w:eastAsia="zh-TW"/>
        </w:rPr>
        <w:noBreakHyphen/>
      </w:r>
      <w:r w:rsidR="00EE6FA4">
        <w:fldChar w:fldCharType="begin"/>
      </w:r>
      <w:r w:rsidR="00EE6FA4">
        <w:rPr>
          <w:lang w:eastAsia="zh-TW"/>
        </w:rPr>
        <w:instrText xml:space="preserve"> SEQ Figure \* ARABIC \s 1 </w:instrText>
      </w:r>
      <w:r w:rsidR="00EE6FA4">
        <w:fldChar w:fldCharType="separate"/>
      </w:r>
      <w:r w:rsidR="00EE6FA4">
        <w:rPr>
          <w:noProof/>
          <w:lang w:eastAsia="zh-TW"/>
        </w:rPr>
        <w:t>46</w:t>
      </w:r>
      <w:r w:rsidR="00EE6FA4">
        <w:fldChar w:fldCharType="end"/>
      </w:r>
      <w:r>
        <w:rPr>
          <w:rFonts w:hint="eastAsia"/>
          <w:lang w:eastAsia="zh-TW"/>
        </w:rPr>
        <w:t xml:space="preserve"> </w:t>
      </w:r>
      <w:r w:rsidRPr="0018757D">
        <w:rPr>
          <w:rFonts w:hint="eastAsia"/>
          <w:lang w:eastAsia="zh-TW"/>
        </w:rPr>
        <w:t>判斷跨</w:t>
      </w:r>
      <w:r>
        <w:rPr>
          <w:rFonts w:hint="eastAsia"/>
          <w:lang w:eastAsia="zh-TW"/>
        </w:rPr>
        <w:t>右</w:t>
      </w:r>
      <w:r w:rsidRPr="0018757D">
        <w:rPr>
          <w:rFonts w:hint="eastAsia"/>
          <w:lang w:eastAsia="zh-TW"/>
        </w:rPr>
        <w:t>車道架構圖</w:t>
      </w:r>
    </w:p>
    <w:p w14:paraId="4F225668" w14:textId="7359B21D" w:rsidR="00505EF6" w:rsidRDefault="00505EF6" w:rsidP="00505EF6">
      <w:pPr>
        <w:pStyle w:val="a1"/>
        <w:rPr>
          <w:lang w:eastAsia="zh-TW"/>
        </w:rPr>
      </w:pPr>
    </w:p>
    <w:p w14:paraId="198E134E" w14:textId="5CE3097B" w:rsidR="00505EF6" w:rsidRDefault="00505EF6" w:rsidP="00505EF6">
      <w:pPr>
        <w:pStyle w:val="a1"/>
        <w:ind w:left="360"/>
        <w:rPr>
          <w:b/>
          <w:bCs w:val="0"/>
          <w:lang w:eastAsia="zh-TW"/>
        </w:rPr>
      </w:pPr>
      <w:r w:rsidRPr="00845726">
        <w:rPr>
          <w:rFonts w:hint="eastAsia"/>
          <w:b/>
          <w:lang w:val="en-US" w:eastAsia="zh-TW"/>
        </w:rPr>
        <w:t>跨越</w:t>
      </w:r>
      <w:r>
        <w:rPr>
          <w:rFonts w:hint="eastAsia"/>
          <w:b/>
          <w:lang w:val="en-US" w:eastAsia="zh-TW"/>
        </w:rPr>
        <w:t>右</w:t>
      </w:r>
      <w:r w:rsidRPr="00845726">
        <w:rPr>
          <w:rFonts w:hint="eastAsia"/>
          <w:b/>
          <w:lang w:val="en-US" w:eastAsia="zh-TW"/>
        </w:rPr>
        <w:t>車道線旗標</w:t>
      </w:r>
      <w:r>
        <w:rPr>
          <w:rFonts w:hint="eastAsia"/>
          <w:b/>
          <w:bCs w:val="0"/>
          <w:lang w:eastAsia="zh-TW"/>
        </w:rPr>
        <w:t>判斷條件如下：</w:t>
      </w:r>
    </w:p>
    <w:p w14:paraId="7A87639C" w14:textId="2A264CBC" w:rsidR="00505EF6" w:rsidRDefault="00505EF6" w:rsidP="00505EF6">
      <w:pPr>
        <w:pStyle w:val="a1"/>
        <w:ind w:left="360"/>
        <w:rPr>
          <w:lang w:eastAsia="zh-TW"/>
        </w:rPr>
      </w:pPr>
      <w:r w:rsidRPr="00505EF6">
        <w:rPr>
          <w:lang w:eastAsia="zh-TW"/>
        </w:rPr>
        <w:t>VLIC_LnC0</w:t>
      </w:r>
      <w:r>
        <w:rPr>
          <w:rFonts w:hint="eastAsia"/>
          <w:lang w:eastAsia="zh-TW"/>
        </w:rPr>
        <w:t>R</w:t>
      </w:r>
      <w:r w:rsidRPr="00505EF6">
        <w:rPr>
          <w:lang w:eastAsia="zh-TW"/>
        </w:rPr>
        <w:t>_m</w:t>
      </w:r>
      <w:r>
        <w:rPr>
          <w:rFonts w:hint="eastAsia"/>
          <w:lang w:eastAsia="zh-TW"/>
        </w:rPr>
        <w:t xml:space="preserve"> +</w:t>
      </w:r>
      <w:r w:rsidRPr="00505EF6">
        <w:t xml:space="preserve"> </w:t>
      </w:r>
      <w:r>
        <w:rPr>
          <w:rFonts w:hint="eastAsia"/>
          <w:lang w:eastAsia="zh-TW"/>
        </w:rPr>
        <w:t>0.5*</w:t>
      </w:r>
      <w:proofErr w:type="spellStart"/>
      <w:r w:rsidRPr="00505EF6">
        <w:rPr>
          <w:lang w:eastAsia="zh-TW"/>
        </w:rPr>
        <w:t>KAPP_VehicleWidth_m</w:t>
      </w:r>
      <w:proofErr w:type="spellEnd"/>
      <w:r>
        <w:rPr>
          <w:rFonts w:hint="eastAsia"/>
          <w:lang w:eastAsia="zh-TW"/>
        </w:rPr>
        <w:t>&gt;</w:t>
      </w:r>
      <w:r>
        <w:rPr>
          <w:rFonts w:hint="eastAsia"/>
          <w:lang w:eastAsia="zh-TW"/>
        </w:rPr>
        <w:t>0</w:t>
      </w:r>
    </w:p>
    <w:p w14:paraId="3705546E" w14:textId="77777777" w:rsidR="00505EF6" w:rsidRDefault="00505EF6" w:rsidP="00505EF6">
      <w:pPr>
        <w:pStyle w:val="a1"/>
        <w:ind w:left="360"/>
        <w:rPr>
          <w:lang w:eastAsia="zh-TW"/>
        </w:rPr>
      </w:pPr>
      <w:r>
        <w:rPr>
          <w:rFonts w:hint="eastAsia"/>
          <w:lang w:eastAsia="zh-TW"/>
        </w:rPr>
        <w:t>AND</w:t>
      </w:r>
    </w:p>
    <w:p w14:paraId="6284C412" w14:textId="7B63C668" w:rsidR="00505EF6" w:rsidRDefault="00505EF6" w:rsidP="00505EF6">
      <w:pPr>
        <w:pStyle w:val="a1"/>
        <w:ind w:left="360"/>
        <w:rPr>
          <w:lang w:eastAsia="zh-TW"/>
        </w:rPr>
      </w:pPr>
      <w:r>
        <w:rPr>
          <w:rFonts w:hint="eastAsia"/>
          <w:lang w:eastAsia="zh-TW"/>
        </w:rPr>
        <w:t>DELAY(</w:t>
      </w:r>
      <w:r w:rsidRPr="00505EF6">
        <w:rPr>
          <w:lang w:eastAsia="zh-TW"/>
        </w:rPr>
        <w:t>VLIC_LnC0</w:t>
      </w:r>
      <w:r>
        <w:rPr>
          <w:rFonts w:hint="eastAsia"/>
          <w:lang w:eastAsia="zh-TW"/>
        </w:rPr>
        <w:t>R</w:t>
      </w:r>
      <w:r w:rsidRPr="00505EF6">
        <w:rPr>
          <w:lang w:eastAsia="zh-TW"/>
        </w:rPr>
        <w:t>_m</w:t>
      </w:r>
      <w:r>
        <w:rPr>
          <w:rFonts w:hint="eastAsia"/>
          <w:lang w:eastAsia="zh-TW"/>
        </w:rPr>
        <w:t xml:space="preserve"> +</w:t>
      </w:r>
      <w:r w:rsidRPr="00505EF6">
        <w:t xml:space="preserve"> </w:t>
      </w:r>
      <w:r>
        <w:rPr>
          <w:rFonts w:hint="eastAsia"/>
          <w:lang w:eastAsia="zh-TW"/>
        </w:rPr>
        <w:t>0.5*</w:t>
      </w:r>
      <w:proofErr w:type="spellStart"/>
      <w:r w:rsidRPr="00505EF6">
        <w:rPr>
          <w:lang w:eastAsia="zh-TW"/>
        </w:rPr>
        <w:t>KAPP_VehicleWidth_m</w:t>
      </w:r>
      <w:proofErr w:type="spellEnd"/>
      <w:r>
        <w:rPr>
          <w:rFonts w:hint="eastAsia"/>
          <w:lang w:eastAsia="zh-TW"/>
        </w:rPr>
        <w:t>)</w:t>
      </w:r>
      <w:r>
        <w:rPr>
          <w:rFonts w:hint="eastAsia"/>
          <w:lang w:eastAsia="zh-TW"/>
        </w:rPr>
        <w:t>&gt;</w:t>
      </w:r>
      <w:r>
        <w:rPr>
          <w:rFonts w:hint="eastAsia"/>
          <w:lang w:eastAsia="zh-TW"/>
        </w:rPr>
        <w:t>0</w:t>
      </w:r>
    </w:p>
    <w:p w14:paraId="1A62C4A7" w14:textId="77777777" w:rsidR="00505EF6" w:rsidRDefault="00505EF6" w:rsidP="00505EF6">
      <w:pPr>
        <w:pStyle w:val="a1"/>
        <w:ind w:left="360"/>
        <w:rPr>
          <w:lang w:eastAsia="zh-TW"/>
        </w:rPr>
      </w:pPr>
      <w:r>
        <w:rPr>
          <w:rFonts w:hint="eastAsia"/>
          <w:lang w:eastAsia="zh-TW"/>
        </w:rPr>
        <w:t>AND</w:t>
      </w:r>
    </w:p>
    <w:p w14:paraId="5A1EF38A" w14:textId="7393D631" w:rsidR="00505EF6" w:rsidRDefault="00505EF6" w:rsidP="00505EF6">
      <w:pPr>
        <w:pStyle w:val="a1"/>
        <w:ind w:left="360"/>
        <w:rPr>
          <w:lang w:eastAsia="zh-TW"/>
        </w:rPr>
      </w:pPr>
      <w:r>
        <w:rPr>
          <w:rFonts w:hint="eastAsia"/>
          <w:lang w:eastAsia="zh-TW"/>
        </w:rPr>
        <w:t>DELAY(DELAY(</w:t>
      </w:r>
      <w:r w:rsidRPr="00505EF6">
        <w:rPr>
          <w:lang w:eastAsia="zh-TW"/>
        </w:rPr>
        <w:t>VLIC_LnC0</w:t>
      </w:r>
      <w:r>
        <w:rPr>
          <w:rFonts w:hint="eastAsia"/>
          <w:lang w:eastAsia="zh-TW"/>
        </w:rPr>
        <w:t>R</w:t>
      </w:r>
      <w:r w:rsidRPr="00505EF6">
        <w:rPr>
          <w:lang w:eastAsia="zh-TW"/>
        </w:rPr>
        <w:t>_m</w:t>
      </w:r>
      <w:r>
        <w:rPr>
          <w:rFonts w:hint="eastAsia"/>
          <w:lang w:eastAsia="zh-TW"/>
        </w:rPr>
        <w:t xml:space="preserve"> +</w:t>
      </w:r>
      <w:r w:rsidRPr="00505EF6">
        <w:t xml:space="preserve"> </w:t>
      </w:r>
      <w:r>
        <w:rPr>
          <w:rFonts w:hint="eastAsia"/>
          <w:lang w:eastAsia="zh-TW"/>
        </w:rPr>
        <w:t>0.5*</w:t>
      </w:r>
      <w:proofErr w:type="spellStart"/>
      <w:r w:rsidRPr="00505EF6">
        <w:rPr>
          <w:lang w:eastAsia="zh-TW"/>
        </w:rPr>
        <w:t>KAPP_VehicleWidth_m</w:t>
      </w:r>
      <w:proofErr w:type="spellEnd"/>
      <w:r>
        <w:rPr>
          <w:rFonts w:hint="eastAsia"/>
          <w:lang w:eastAsia="zh-TW"/>
        </w:rPr>
        <w:t>))</w:t>
      </w:r>
      <w:r>
        <w:rPr>
          <w:rFonts w:hint="eastAsia"/>
          <w:lang w:eastAsia="zh-TW"/>
        </w:rPr>
        <w:t>&gt;</w:t>
      </w:r>
      <w:r>
        <w:rPr>
          <w:rFonts w:hint="eastAsia"/>
          <w:lang w:eastAsia="zh-TW"/>
        </w:rPr>
        <w:t>0</w:t>
      </w:r>
    </w:p>
    <w:p w14:paraId="7071C9CD" w14:textId="77777777" w:rsidR="00505EF6" w:rsidRDefault="00505EF6" w:rsidP="00505EF6">
      <w:pPr>
        <w:pStyle w:val="a1"/>
        <w:ind w:left="360"/>
        <w:rPr>
          <w:lang w:eastAsia="zh-TW"/>
        </w:rPr>
      </w:pPr>
      <w:r>
        <w:rPr>
          <w:rFonts w:hint="eastAsia"/>
          <w:lang w:eastAsia="zh-TW"/>
        </w:rPr>
        <w:t>AND</w:t>
      </w:r>
    </w:p>
    <w:p w14:paraId="5857A10D" w14:textId="046C97DF" w:rsidR="00505EF6" w:rsidRDefault="00505EF6" w:rsidP="00505EF6">
      <w:pPr>
        <w:pStyle w:val="a1"/>
        <w:ind w:left="360"/>
        <w:rPr>
          <w:lang w:eastAsia="zh-TW"/>
        </w:rPr>
      </w:pPr>
      <w:r>
        <w:rPr>
          <w:rFonts w:hint="eastAsia"/>
          <w:lang w:eastAsia="zh-TW"/>
        </w:rPr>
        <w:t>DELAY(DELAY(DELAY(</w:t>
      </w:r>
      <w:r w:rsidRPr="00505EF6">
        <w:rPr>
          <w:lang w:eastAsia="zh-TW"/>
        </w:rPr>
        <w:t>VLIC_LnC0</w:t>
      </w:r>
      <w:r>
        <w:rPr>
          <w:rFonts w:hint="eastAsia"/>
          <w:lang w:eastAsia="zh-TW"/>
        </w:rPr>
        <w:t>R</w:t>
      </w:r>
      <w:r w:rsidRPr="00505EF6">
        <w:rPr>
          <w:lang w:eastAsia="zh-TW"/>
        </w:rPr>
        <w:t>_m</w:t>
      </w:r>
      <w:r>
        <w:rPr>
          <w:rFonts w:hint="eastAsia"/>
          <w:lang w:eastAsia="zh-TW"/>
        </w:rPr>
        <w:t xml:space="preserve"> +</w:t>
      </w:r>
      <w:r w:rsidRPr="00505EF6">
        <w:t xml:space="preserve"> </w:t>
      </w:r>
      <w:r>
        <w:rPr>
          <w:rFonts w:hint="eastAsia"/>
          <w:lang w:eastAsia="zh-TW"/>
        </w:rPr>
        <w:t>0.5*</w:t>
      </w:r>
      <w:proofErr w:type="spellStart"/>
      <w:r w:rsidRPr="00505EF6">
        <w:rPr>
          <w:lang w:eastAsia="zh-TW"/>
        </w:rPr>
        <w:t>KAPP_VehicleWidth_m</w:t>
      </w:r>
      <w:proofErr w:type="spellEnd"/>
      <w:r>
        <w:rPr>
          <w:rFonts w:hint="eastAsia"/>
          <w:lang w:eastAsia="zh-TW"/>
        </w:rPr>
        <w:t>)))</w:t>
      </w:r>
      <w:r>
        <w:rPr>
          <w:rFonts w:hint="eastAsia"/>
          <w:lang w:eastAsia="zh-TW"/>
        </w:rPr>
        <w:t>&gt;</w:t>
      </w:r>
      <w:r>
        <w:rPr>
          <w:rFonts w:hint="eastAsia"/>
          <w:lang w:eastAsia="zh-TW"/>
        </w:rPr>
        <w:t>0</w:t>
      </w:r>
    </w:p>
    <w:p w14:paraId="34CA58FF" w14:textId="77777777" w:rsidR="00505EF6" w:rsidRDefault="00505EF6" w:rsidP="00505EF6">
      <w:pPr>
        <w:pStyle w:val="a1"/>
        <w:ind w:left="360"/>
        <w:rPr>
          <w:lang w:eastAsia="zh-TW"/>
        </w:rPr>
      </w:pPr>
      <w:r>
        <w:rPr>
          <w:rFonts w:hint="eastAsia"/>
          <w:lang w:eastAsia="zh-TW"/>
        </w:rPr>
        <w:lastRenderedPageBreak/>
        <w:t>AND</w:t>
      </w:r>
    </w:p>
    <w:p w14:paraId="51C51058" w14:textId="396B5D20" w:rsidR="00505EF6" w:rsidRDefault="00505EF6" w:rsidP="00505EF6">
      <w:pPr>
        <w:pStyle w:val="a1"/>
        <w:ind w:left="360"/>
        <w:rPr>
          <w:lang w:eastAsia="zh-TW"/>
        </w:rPr>
      </w:pPr>
      <w:r>
        <w:rPr>
          <w:rFonts w:hint="eastAsia"/>
          <w:lang w:eastAsia="zh-TW"/>
        </w:rPr>
        <w:t>-(</w:t>
      </w:r>
      <w:r w:rsidRPr="00505EF6">
        <w:rPr>
          <w:lang w:eastAsia="zh-TW"/>
        </w:rPr>
        <w:t>VLIC_LnC0</w:t>
      </w:r>
      <w:r>
        <w:rPr>
          <w:rFonts w:hint="eastAsia"/>
          <w:lang w:eastAsia="zh-TW"/>
        </w:rPr>
        <w:t>R</w:t>
      </w:r>
      <w:r w:rsidRPr="00505EF6">
        <w:rPr>
          <w:lang w:eastAsia="zh-TW"/>
        </w:rPr>
        <w:t>_m</w:t>
      </w:r>
      <w:r>
        <w:rPr>
          <w:rFonts w:hint="eastAsia"/>
          <w:lang w:eastAsia="zh-TW"/>
        </w:rPr>
        <w:t xml:space="preserve"> +</w:t>
      </w:r>
      <w:r w:rsidRPr="00505EF6">
        <w:t xml:space="preserve"> </w:t>
      </w:r>
      <w:r>
        <w:rPr>
          <w:rFonts w:hint="eastAsia"/>
          <w:lang w:eastAsia="zh-TW"/>
        </w:rPr>
        <w:t>0.5*</w:t>
      </w:r>
      <w:proofErr w:type="spellStart"/>
      <w:r w:rsidRPr="00505EF6">
        <w:rPr>
          <w:lang w:eastAsia="zh-TW"/>
        </w:rPr>
        <w:t>KAPP_VehicleWidth_m</w:t>
      </w:r>
      <w:proofErr w:type="spellEnd"/>
      <w:r>
        <w:rPr>
          <w:rFonts w:hint="eastAsia"/>
          <w:lang w:eastAsia="zh-TW"/>
        </w:rPr>
        <w:t xml:space="preserve">) </w:t>
      </w:r>
      <w:r>
        <w:rPr>
          <w:rFonts w:hint="eastAsia"/>
          <w:lang w:eastAsia="zh-TW"/>
        </w:rPr>
        <w:t>&lt;</w:t>
      </w:r>
      <w:r w:rsidRPr="00505EF6">
        <w:t xml:space="preserve"> </w:t>
      </w:r>
      <w:proofErr w:type="spellStart"/>
      <w:r w:rsidRPr="00505EF6">
        <w:rPr>
          <w:lang w:eastAsia="zh-TW"/>
        </w:rPr>
        <w:t>KLIC_LeftLnCrossingThr_m</w:t>
      </w:r>
      <w:proofErr w:type="spellEnd"/>
    </w:p>
    <w:p w14:paraId="1010D46B" w14:textId="19172188" w:rsidR="00505EF6" w:rsidRDefault="00505EF6" w:rsidP="00505EF6">
      <w:pPr>
        <w:pStyle w:val="a1"/>
        <w:numPr>
          <w:ilvl w:val="0"/>
          <w:numId w:val="25"/>
        </w:numPr>
        <w:rPr>
          <w:bCs w:val="0"/>
        </w:rPr>
      </w:pPr>
      <w:proofErr w:type="spellStart"/>
      <w:r w:rsidRPr="00505EF6">
        <w:t>VLIC_RightLnCrossing_flg</w:t>
      </w:r>
      <w:proofErr w:type="spellEnd"/>
      <w:r w:rsidRPr="00CD3C31">
        <w:rPr>
          <w:rFonts w:hint="eastAsia"/>
          <w:lang w:eastAsia="zh-TW"/>
        </w:rPr>
        <w:t xml:space="preserve"> </w:t>
      </w:r>
      <m:oMath>
        <m:r>
          <m:rPr>
            <m:sty m:val="p"/>
          </m:rPr>
          <w:rPr>
            <w:rFonts w:ascii="Cambria Math" w:hAnsi="Cambria Math"/>
            <w:lang w:eastAsia="zh-TW"/>
          </w:rPr>
          <m:t>=</m:t>
        </m:r>
      </m:oMath>
      <w:r>
        <w:rPr>
          <w:rFonts w:hint="eastAsia"/>
          <w:bCs w:val="0"/>
        </w:rPr>
        <w:t xml:space="preserve"> </w:t>
      </w:r>
      <w:r>
        <w:rPr>
          <w:bCs w:val="0"/>
        </w:rPr>
        <w:t>TRUE</w:t>
      </w:r>
    </w:p>
    <w:p w14:paraId="5312F6AC" w14:textId="77777777" w:rsidR="00505EF6" w:rsidRPr="00505EF6" w:rsidRDefault="00505EF6" w:rsidP="00505EF6">
      <w:pPr>
        <w:pStyle w:val="a1"/>
        <w:rPr>
          <w:rFonts w:hint="eastAsia"/>
          <w:lang w:eastAsia="zh-TW"/>
        </w:rPr>
      </w:pPr>
    </w:p>
    <w:p w14:paraId="2EA0DF11" w14:textId="77777777" w:rsidR="00663143" w:rsidRPr="00663143" w:rsidRDefault="00505EF6" w:rsidP="003E38A3">
      <w:pPr>
        <w:pStyle w:val="3"/>
        <w:rPr>
          <w:lang w:val="en-US"/>
        </w:rPr>
      </w:pPr>
      <w:r>
        <w:rPr>
          <w:rFonts w:hint="eastAsia"/>
        </w:rPr>
        <w:t>LIC</w:t>
      </w:r>
      <w:r>
        <w:t xml:space="preserve"> _SRDS_0</w:t>
      </w:r>
      <w:r>
        <w:rPr>
          <w:rFonts w:hint="eastAsia"/>
        </w:rPr>
        <w:t>3</w:t>
      </w:r>
      <w:r>
        <w:t>_00</w:t>
      </w:r>
      <w:r>
        <w:rPr>
          <w:rFonts w:hint="eastAsia"/>
        </w:rPr>
        <w:t>4</w:t>
      </w:r>
      <w:r>
        <w:tab/>
      </w:r>
      <w:r w:rsidR="003E38A3" w:rsidRPr="003E38A3">
        <w:rPr>
          <w:rFonts w:hint="eastAsia"/>
        </w:rPr>
        <w:t xml:space="preserve">LFC </w:t>
      </w:r>
      <w:r w:rsidR="003E38A3" w:rsidRPr="003E38A3">
        <w:t>Degraded</w:t>
      </w:r>
      <w:r w:rsidR="003E38A3" w:rsidRPr="003E38A3">
        <w:rPr>
          <w:rFonts w:hint="eastAsia"/>
        </w:rPr>
        <w:t>模式結束旗</w:t>
      </w:r>
      <w:r w:rsidR="003E38A3">
        <w:rPr>
          <w:rFonts w:hint="eastAsia"/>
        </w:rPr>
        <w:t>標</w:t>
      </w:r>
    </w:p>
    <w:p w14:paraId="7BFA98A2" w14:textId="1F91293D" w:rsidR="00AE190B" w:rsidRDefault="00BF6842" w:rsidP="00AE190B">
      <w:pPr>
        <w:pStyle w:val="a1"/>
      </w:pPr>
      <w:r>
        <w:rPr>
          <w:rFonts w:hint="eastAsia"/>
          <w:lang w:eastAsia="zh-TW"/>
        </w:rPr>
        <w:t>依據</w:t>
      </w:r>
      <w:proofErr w:type="spellStart"/>
      <w:r w:rsidRPr="00BF6842">
        <w:rPr>
          <w:lang w:eastAsia="zh-TW"/>
        </w:rPr>
        <w:t>VLFC_LFCState_en</w:t>
      </w:r>
      <w:proofErr w:type="spellEnd"/>
      <w:r>
        <w:rPr>
          <w:rFonts w:hint="eastAsia"/>
          <w:lang w:eastAsia="zh-TW"/>
        </w:rPr>
        <w:t>判斷</w:t>
      </w:r>
      <w:r w:rsidR="00BA0ABA" w:rsidRPr="003E38A3">
        <w:rPr>
          <w:rFonts w:hint="eastAsia"/>
          <w:lang w:eastAsia="zh-TW"/>
        </w:rPr>
        <w:t xml:space="preserve">LFC </w:t>
      </w:r>
      <w:r w:rsidR="00BA0ABA" w:rsidRPr="003E38A3">
        <w:t>Degraded</w:t>
      </w:r>
      <w:r w:rsidR="00BA0ABA" w:rsidRPr="003E38A3">
        <w:rPr>
          <w:rFonts w:hint="eastAsia"/>
          <w:lang w:eastAsia="zh-TW"/>
        </w:rPr>
        <w:t>模式結束旗</w:t>
      </w:r>
      <w:r w:rsidR="00BA0ABA">
        <w:rPr>
          <w:rFonts w:hint="eastAsia"/>
        </w:rPr>
        <w:t>標</w:t>
      </w:r>
      <w:r w:rsidR="00BA0ABA">
        <w:rPr>
          <w:rFonts w:hint="eastAsia"/>
          <w:lang w:eastAsia="zh-TW"/>
        </w:rPr>
        <w:t>。</w:t>
      </w:r>
    </w:p>
    <w:p w14:paraId="1EE7C508" w14:textId="5B77539B" w:rsidR="00BA0ABA" w:rsidRDefault="00BA0ABA" w:rsidP="00AE190B">
      <w:pPr>
        <w:pStyle w:val="a1"/>
      </w:pPr>
    </w:p>
    <w:p w14:paraId="0BCF597F" w14:textId="2839687F" w:rsidR="00BA0ABA" w:rsidRDefault="00BA0ABA" w:rsidP="00AE190B">
      <w:pPr>
        <w:pStyle w:val="a1"/>
        <w:rPr>
          <w:lang w:eastAsia="zh-TW"/>
        </w:rPr>
      </w:pPr>
      <w:r w:rsidRPr="00BA0ABA">
        <w:rPr>
          <w:lang w:eastAsia="zh-TW"/>
        </w:rPr>
        <w:drawing>
          <wp:inline distT="0" distB="0" distL="0" distR="0" wp14:anchorId="1C226443" wp14:editId="4DA0ADD3">
            <wp:extent cx="6120765" cy="1385570"/>
            <wp:effectExtent l="0" t="0" r="0" b="508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765" cy="1385570"/>
                    </a:xfrm>
                    <a:prstGeom prst="rect">
                      <a:avLst/>
                    </a:prstGeom>
                  </pic:spPr>
                </pic:pic>
              </a:graphicData>
            </a:graphic>
          </wp:inline>
        </w:drawing>
      </w:r>
    </w:p>
    <w:p w14:paraId="3D6A98BE" w14:textId="388BCED9" w:rsidR="00BA0ABA" w:rsidRDefault="00BA0ABA" w:rsidP="00AE190B">
      <w:pPr>
        <w:pStyle w:val="a1"/>
        <w:rPr>
          <w:lang w:eastAsia="zh-TW"/>
        </w:rPr>
      </w:pPr>
    </w:p>
    <w:p w14:paraId="4CB0944A" w14:textId="4E4BC03E" w:rsidR="00BA0ABA" w:rsidRDefault="00BA0ABA" w:rsidP="00BA0ABA">
      <w:pPr>
        <w:pStyle w:val="a1"/>
        <w:rPr>
          <w:b/>
          <w:bCs w:val="0"/>
          <w:lang w:eastAsia="zh-TW"/>
        </w:rPr>
      </w:pPr>
      <w:r w:rsidRPr="00BA0ABA">
        <w:rPr>
          <w:rFonts w:hint="eastAsia"/>
          <w:b/>
          <w:bCs w:val="0"/>
          <w:lang w:eastAsia="zh-TW"/>
        </w:rPr>
        <w:t xml:space="preserve">LFC </w:t>
      </w:r>
      <w:r w:rsidRPr="00BA0ABA">
        <w:rPr>
          <w:b/>
          <w:bCs w:val="0"/>
          <w:lang w:eastAsia="zh-TW"/>
        </w:rPr>
        <w:t>Degraded</w:t>
      </w:r>
      <w:r w:rsidRPr="00BA0ABA">
        <w:rPr>
          <w:rFonts w:hint="eastAsia"/>
          <w:b/>
          <w:bCs w:val="0"/>
          <w:lang w:eastAsia="zh-TW"/>
        </w:rPr>
        <w:t>模式結束旗標</w:t>
      </w:r>
      <w:r>
        <w:rPr>
          <w:rFonts w:hint="eastAsia"/>
          <w:b/>
          <w:bCs w:val="0"/>
          <w:lang w:eastAsia="zh-TW"/>
        </w:rPr>
        <w:t>判斷條件如下：</w:t>
      </w:r>
    </w:p>
    <w:p w14:paraId="4B1AF179" w14:textId="41B9A18D" w:rsidR="00BA0ABA" w:rsidRDefault="007A3DA1" w:rsidP="00BA0ABA">
      <w:pPr>
        <w:pStyle w:val="a1"/>
        <w:rPr>
          <w:lang w:eastAsia="zh-TW"/>
        </w:rPr>
      </w:pPr>
      <w:r w:rsidRPr="007A3DA1">
        <w:rPr>
          <w:rFonts w:hint="eastAsia"/>
          <w:lang w:eastAsia="zh-TW"/>
        </w:rPr>
        <w:t>當</w:t>
      </w:r>
      <w:proofErr w:type="spellStart"/>
      <w:r w:rsidRPr="007A3DA1">
        <w:rPr>
          <w:lang w:eastAsia="zh-TW"/>
        </w:rPr>
        <w:t>VLFC_LFCState_enum</w:t>
      </w:r>
      <w:proofErr w:type="spellEnd"/>
      <w:r>
        <w:rPr>
          <w:rFonts w:hint="eastAsia"/>
          <w:lang w:eastAsia="zh-TW"/>
        </w:rPr>
        <w:t xml:space="preserve"> == </w:t>
      </w:r>
      <w:r w:rsidRPr="007A3DA1">
        <w:rPr>
          <w:lang w:eastAsia="zh-TW"/>
        </w:rPr>
        <w:t>ENUM_LFCSTATE_DEGRADED</w:t>
      </w:r>
    </w:p>
    <w:p w14:paraId="097780FB" w14:textId="26296070" w:rsidR="007A3DA1" w:rsidRPr="007A3DA1" w:rsidRDefault="007A3DA1" w:rsidP="00BA0ABA">
      <w:pPr>
        <w:pStyle w:val="a1"/>
        <w:rPr>
          <w:rFonts w:hint="eastAsia"/>
          <w:lang w:eastAsia="zh-TW"/>
        </w:rPr>
      </w:pPr>
      <w:r>
        <w:rPr>
          <w:rFonts w:hint="eastAsia"/>
          <w:lang w:eastAsia="zh-TW"/>
        </w:rPr>
        <w:t>成立1秒</w:t>
      </w:r>
      <w:r w:rsidR="00632ED4">
        <w:rPr>
          <w:rFonts w:hint="eastAsia"/>
          <w:lang w:eastAsia="zh-TW"/>
        </w:rPr>
        <w:t>且小於</w:t>
      </w:r>
      <w:proofErr w:type="spellStart"/>
      <w:r w:rsidR="00632ED4" w:rsidRPr="00632ED4">
        <w:rPr>
          <w:lang w:eastAsia="zh-TW"/>
        </w:rPr>
        <w:t>KLIC_DegradedFinishThr_s</w:t>
      </w:r>
      <w:proofErr w:type="spellEnd"/>
    </w:p>
    <w:p w14:paraId="668B2B14" w14:textId="1D763BD1" w:rsidR="00BA0ABA" w:rsidRDefault="00F03E91" w:rsidP="00AE190B">
      <w:pPr>
        <w:pStyle w:val="a1"/>
        <w:rPr>
          <w:lang w:eastAsia="zh-TW"/>
        </w:rPr>
      </w:pPr>
      <w:proofErr w:type="spellStart"/>
      <w:r w:rsidRPr="00F03E91">
        <w:rPr>
          <w:lang w:eastAsia="zh-TW"/>
        </w:rPr>
        <w:t>VLIC_DegradedFinish_flg</w:t>
      </w:r>
      <w:proofErr w:type="spellEnd"/>
      <w:r>
        <w:rPr>
          <w:rFonts w:hint="eastAsia"/>
          <w:lang w:eastAsia="zh-TW"/>
        </w:rPr>
        <w:t xml:space="preserve"> == TRUE</w:t>
      </w:r>
    </w:p>
    <w:p w14:paraId="7B0E0F42" w14:textId="2DA59BCD" w:rsidR="00F03E91" w:rsidRPr="00BA0ABA" w:rsidRDefault="00F03E91" w:rsidP="00F03E91">
      <w:pPr>
        <w:rPr>
          <w:rFonts w:hint="eastAsia"/>
          <w:lang w:eastAsia="zh-TW"/>
        </w:rPr>
      </w:pPr>
      <w:r>
        <w:rPr>
          <w:lang w:eastAsia="zh-TW"/>
        </w:rPr>
        <w:br w:type="page"/>
      </w:r>
    </w:p>
    <w:p w14:paraId="57BE8AE5" w14:textId="77777777" w:rsidR="00AE190B" w:rsidRDefault="00AE190B" w:rsidP="00AE190B">
      <w:pPr>
        <w:pStyle w:val="Appendix"/>
        <w:rPr>
          <w:lang w:eastAsia="zh-TW"/>
        </w:rPr>
      </w:pPr>
      <w:bookmarkStart w:id="57" w:name="_Toc114602545"/>
      <w:r>
        <w:rPr>
          <w:rFonts w:hint="eastAsia"/>
          <w:lang w:eastAsia="zh-TW"/>
        </w:rPr>
        <w:lastRenderedPageBreak/>
        <w:t>A</w:t>
      </w:r>
      <w:r>
        <w:rPr>
          <w:lang w:eastAsia="zh-TW"/>
        </w:rPr>
        <w:t>ppendix A</w:t>
      </w:r>
      <w:bookmarkEnd w:id="57"/>
    </w:p>
    <w:p w14:paraId="43E35054" w14:textId="215465E0" w:rsidR="00AE190B" w:rsidRDefault="00AE190B" w:rsidP="00AE190B">
      <w:pPr>
        <w:pStyle w:val="af3"/>
        <w:keepNext/>
      </w:pPr>
      <w:r>
        <w:t>Table A</w:t>
      </w:r>
      <w:r>
        <w:noBreakHyphen/>
      </w:r>
      <w:r>
        <w:fldChar w:fldCharType="begin"/>
      </w:r>
      <w:r>
        <w:instrText xml:space="preserve"> STYLEREF 1 \s </w:instrText>
      </w:r>
      <w:r>
        <w:fldChar w:fldCharType="separate"/>
      </w:r>
      <w:r w:rsidR="0045262B">
        <w:rPr>
          <w:noProof/>
        </w:rPr>
        <w:t>3</w:t>
      </w:r>
      <w:r>
        <w:fldChar w:fldCharType="end"/>
      </w:r>
      <w:r>
        <w:noBreakHyphen/>
      </w:r>
      <w:r>
        <w:fldChar w:fldCharType="begin"/>
      </w:r>
      <w:r>
        <w:instrText xml:space="preserve"> SEQ Table \* ARABIC \s 1 </w:instrText>
      </w:r>
      <w:r>
        <w:fldChar w:fldCharType="separate"/>
      </w:r>
      <w:r w:rsidR="0045262B">
        <w:rPr>
          <w:noProof/>
        </w:rPr>
        <w:t>1</w:t>
      </w:r>
      <w:r>
        <w:fldChar w:fldCharType="end"/>
      </w:r>
      <w:r>
        <w:rPr>
          <w:noProof/>
        </w:rPr>
        <w:t xml:space="preserve"> </w:t>
      </w:r>
      <w:r w:rsidR="006B63F3">
        <w:rPr>
          <w:noProof/>
        </w:rPr>
        <w:t>LIC</w:t>
      </w:r>
      <w:r w:rsidRPr="003A14C5">
        <w:rPr>
          <w:noProof/>
        </w:rPr>
        <w:t>-Lane Process</w:t>
      </w:r>
      <w:r>
        <w:rPr>
          <w:noProof/>
        </w:rPr>
        <w:t xml:space="preserve"> Signal</w:t>
      </w:r>
    </w:p>
    <w:tbl>
      <w:tblPr>
        <w:tblStyle w:val="af9"/>
        <w:tblW w:w="0" w:type="auto"/>
        <w:tblLook w:val="04A0" w:firstRow="1" w:lastRow="0" w:firstColumn="1" w:lastColumn="0" w:noHBand="0" w:noVBand="1"/>
      </w:tblPr>
      <w:tblGrid>
        <w:gridCol w:w="1529"/>
        <w:gridCol w:w="4284"/>
        <w:gridCol w:w="3816"/>
      </w:tblGrid>
      <w:tr w:rsidR="00AE190B" w14:paraId="09898576" w14:textId="77777777" w:rsidTr="00213248">
        <w:tc>
          <w:tcPr>
            <w:tcW w:w="1529" w:type="dxa"/>
          </w:tcPr>
          <w:p w14:paraId="028D77E4" w14:textId="77777777" w:rsidR="00AE190B" w:rsidRDefault="00AE190B" w:rsidP="00466FA6">
            <w:pPr>
              <w:pStyle w:val="a1"/>
              <w:jc w:val="center"/>
              <w:rPr>
                <w:lang w:eastAsia="zh-TW"/>
              </w:rPr>
            </w:pPr>
            <w:r>
              <w:rPr>
                <w:rFonts w:hint="eastAsia"/>
                <w:lang w:eastAsia="zh-TW"/>
              </w:rPr>
              <w:t>訊號來源</w:t>
            </w:r>
          </w:p>
        </w:tc>
        <w:tc>
          <w:tcPr>
            <w:tcW w:w="4284" w:type="dxa"/>
          </w:tcPr>
          <w:p w14:paraId="083D2359" w14:textId="77777777" w:rsidR="00AE190B" w:rsidRDefault="00AE190B" w:rsidP="00466FA6">
            <w:pPr>
              <w:pStyle w:val="a1"/>
              <w:jc w:val="center"/>
              <w:rPr>
                <w:lang w:eastAsia="zh-TW"/>
              </w:rPr>
            </w:pPr>
            <w:r>
              <w:rPr>
                <w:rFonts w:hint="eastAsia"/>
                <w:lang w:eastAsia="zh-TW"/>
              </w:rPr>
              <w:t>訊號名稱</w:t>
            </w:r>
          </w:p>
        </w:tc>
        <w:tc>
          <w:tcPr>
            <w:tcW w:w="3816" w:type="dxa"/>
          </w:tcPr>
          <w:p w14:paraId="2C81C5AF" w14:textId="77777777" w:rsidR="00AE190B" w:rsidRDefault="00AE190B" w:rsidP="00466FA6">
            <w:pPr>
              <w:pStyle w:val="a1"/>
              <w:jc w:val="center"/>
              <w:rPr>
                <w:lang w:eastAsia="zh-TW"/>
              </w:rPr>
            </w:pPr>
            <w:r>
              <w:rPr>
                <w:rFonts w:hint="eastAsia"/>
                <w:lang w:eastAsia="zh-TW"/>
              </w:rPr>
              <w:t>備註</w:t>
            </w:r>
          </w:p>
        </w:tc>
      </w:tr>
      <w:tr w:rsidR="00AE190B" w14:paraId="3B387AC1" w14:textId="77777777" w:rsidTr="00213248">
        <w:tc>
          <w:tcPr>
            <w:tcW w:w="1529" w:type="dxa"/>
          </w:tcPr>
          <w:p w14:paraId="7BD1C19D" w14:textId="77777777" w:rsidR="00AE190B" w:rsidRDefault="00AE190B" w:rsidP="00466FA6">
            <w:pPr>
              <w:pStyle w:val="a1"/>
              <w:jc w:val="center"/>
              <w:rPr>
                <w:lang w:eastAsia="zh-TW"/>
              </w:rPr>
            </w:pPr>
            <w:r>
              <w:rPr>
                <w:rFonts w:hint="eastAsia"/>
                <w:lang w:eastAsia="zh-TW"/>
              </w:rPr>
              <w:t>I</w:t>
            </w:r>
            <w:r>
              <w:rPr>
                <w:lang w:eastAsia="zh-TW"/>
              </w:rPr>
              <w:t>nput</w:t>
            </w:r>
          </w:p>
        </w:tc>
        <w:tc>
          <w:tcPr>
            <w:tcW w:w="4284" w:type="dxa"/>
          </w:tcPr>
          <w:p w14:paraId="38FDA001" w14:textId="77777777" w:rsidR="00AE190B" w:rsidRDefault="00AE190B" w:rsidP="00466FA6">
            <w:pPr>
              <w:pStyle w:val="a1"/>
              <w:jc w:val="center"/>
              <w:rPr>
                <w:lang w:eastAsia="zh-TW"/>
              </w:rPr>
            </w:pPr>
          </w:p>
        </w:tc>
        <w:tc>
          <w:tcPr>
            <w:tcW w:w="3816" w:type="dxa"/>
          </w:tcPr>
          <w:p w14:paraId="74F02140" w14:textId="77777777" w:rsidR="00AE190B" w:rsidRDefault="00AE190B" w:rsidP="00466FA6">
            <w:pPr>
              <w:pStyle w:val="a1"/>
              <w:jc w:val="center"/>
              <w:rPr>
                <w:lang w:eastAsia="zh-TW"/>
              </w:rPr>
            </w:pPr>
          </w:p>
        </w:tc>
      </w:tr>
      <w:tr w:rsidR="00AE190B" w14:paraId="043FA94E" w14:textId="77777777" w:rsidTr="00213248">
        <w:tc>
          <w:tcPr>
            <w:tcW w:w="1529" w:type="dxa"/>
          </w:tcPr>
          <w:p w14:paraId="00CA042D" w14:textId="77777777" w:rsidR="00AE190B" w:rsidRDefault="00AE190B" w:rsidP="00466FA6">
            <w:pPr>
              <w:pStyle w:val="a1"/>
              <w:jc w:val="center"/>
              <w:rPr>
                <w:lang w:eastAsia="zh-TW"/>
              </w:rPr>
            </w:pPr>
          </w:p>
        </w:tc>
        <w:tc>
          <w:tcPr>
            <w:tcW w:w="4284" w:type="dxa"/>
          </w:tcPr>
          <w:p w14:paraId="610EDF74" w14:textId="1629570A" w:rsidR="00AE190B" w:rsidRDefault="001255E6" w:rsidP="00466FA6">
            <w:pPr>
              <w:pStyle w:val="a1"/>
              <w:jc w:val="center"/>
              <w:rPr>
                <w:lang w:eastAsia="zh-TW"/>
              </w:rPr>
            </w:pPr>
            <w:r w:rsidRPr="001255E6">
              <w:rPr>
                <w:lang w:eastAsia="zh-TW"/>
              </w:rPr>
              <w:t>VINP_Ln1Cnfdnce_dat</w:t>
            </w:r>
          </w:p>
        </w:tc>
        <w:tc>
          <w:tcPr>
            <w:tcW w:w="3816" w:type="dxa"/>
          </w:tcPr>
          <w:p w14:paraId="129F4C52" w14:textId="13B8496E" w:rsidR="00AE190B" w:rsidRDefault="00571D18" w:rsidP="00466FA6">
            <w:pPr>
              <w:pStyle w:val="a1"/>
              <w:rPr>
                <w:lang w:eastAsia="zh-TW"/>
              </w:rPr>
            </w:pPr>
            <w:r w:rsidRPr="00867024">
              <w:rPr>
                <w:rFonts w:hint="eastAsia"/>
                <w:lang w:eastAsia="zh-TW"/>
              </w:rPr>
              <w:t>相機偵測</w:t>
            </w:r>
            <w:r w:rsidR="00AE190B">
              <w:rPr>
                <w:rFonts w:hint="eastAsia"/>
                <w:lang w:eastAsia="zh-TW"/>
              </w:rPr>
              <w:t>左</w:t>
            </w:r>
            <w:r w:rsidR="001255E6">
              <w:rPr>
                <w:rFonts w:hint="eastAsia"/>
                <w:lang w:eastAsia="zh-TW"/>
              </w:rPr>
              <w:t>右</w:t>
            </w:r>
            <w:r w:rsidR="00AE190B">
              <w:rPr>
                <w:rFonts w:hint="eastAsia"/>
                <w:lang w:eastAsia="zh-TW"/>
              </w:rPr>
              <w:t>車道線品質</w:t>
            </w:r>
          </w:p>
        </w:tc>
      </w:tr>
      <w:tr w:rsidR="00AE190B" w:rsidRPr="00867024" w14:paraId="63DED454" w14:textId="77777777" w:rsidTr="00213248">
        <w:tc>
          <w:tcPr>
            <w:tcW w:w="1529" w:type="dxa"/>
          </w:tcPr>
          <w:p w14:paraId="194EBBB4" w14:textId="77777777" w:rsidR="00AE190B" w:rsidRDefault="00AE190B" w:rsidP="00466FA6">
            <w:pPr>
              <w:pStyle w:val="a1"/>
              <w:jc w:val="center"/>
              <w:rPr>
                <w:lang w:eastAsia="zh-TW"/>
              </w:rPr>
            </w:pPr>
          </w:p>
        </w:tc>
        <w:tc>
          <w:tcPr>
            <w:tcW w:w="4284" w:type="dxa"/>
          </w:tcPr>
          <w:p w14:paraId="7C839BDD" w14:textId="00F68F52" w:rsidR="00AE190B" w:rsidRDefault="001255E6" w:rsidP="00466FA6">
            <w:pPr>
              <w:pStyle w:val="a1"/>
              <w:jc w:val="center"/>
              <w:rPr>
                <w:lang w:eastAsia="zh-TW"/>
              </w:rPr>
            </w:pPr>
            <w:r w:rsidRPr="001255E6">
              <w:rPr>
                <w:lang w:eastAsia="zh-TW"/>
              </w:rPr>
              <w:t>VINP_Ln</w:t>
            </w:r>
            <w:r>
              <w:rPr>
                <w:rFonts w:hint="eastAsia"/>
                <w:lang w:eastAsia="zh-TW"/>
              </w:rPr>
              <w:t>2</w:t>
            </w:r>
            <w:r w:rsidRPr="001255E6">
              <w:rPr>
                <w:lang w:eastAsia="zh-TW"/>
              </w:rPr>
              <w:t>Cnfdnce_dat</w:t>
            </w:r>
          </w:p>
        </w:tc>
        <w:tc>
          <w:tcPr>
            <w:tcW w:w="3816" w:type="dxa"/>
          </w:tcPr>
          <w:p w14:paraId="5FFF6552" w14:textId="7E0BF397" w:rsidR="00AE190B" w:rsidRDefault="00867024" w:rsidP="00466FA6">
            <w:pPr>
              <w:pStyle w:val="a1"/>
              <w:rPr>
                <w:lang w:eastAsia="zh-TW"/>
              </w:rPr>
            </w:pPr>
            <w:r w:rsidRPr="00867024">
              <w:rPr>
                <w:rFonts w:hint="eastAsia"/>
                <w:lang w:eastAsia="zh-TW"/>
              </w:rPr>
              <w:t>相機偵測</w:t>
            </w:r>
            <w:r w:rsidR="001255E6">
              <w:rPr>
                <w:rFonts w:hint="eastAsia"/>
                <w:lang w:eastAsia="zh-TW"/>
              </w:rPr>
              <w:t>左</w:t>
            </w:r>
            <w:r w:rsidR="00AE190B">
              <w:rPr>
                <w:rFonts w:hint="eastAsia"/>
                <w:lang w:eastAsia="zh-TW"/>
              </w:rPr>
              <w:t>右車道線品質</w:t>
            </w:r>
          </w:p>
        </w:tc>
      </w:tr>
      <w:tr w:rsidR="000C6B18" w:rsidRPr="00867024" w14:paraId="3CFFC5CC" w14:textId="77777777" w:rsidTr="00213248">
        <w:tc>
          <w:tcPr>
            <w:tcW w:w="1529" w:type="dxa"/>
          </w:tcPr>
          <w:p w14:paraId="40D26985" w14:textId="77777777" w:rsidR="000C6B18" w:rsidRDefault="000C6B18" w:rsidP="000C6B18">
            <w:pPr>
              <w:pStyle w:val="a1"/>
              <w:jc w:val="center"/>
              <w:rPr>
                <w:lang w:eastAsia="zh-TW"/>
              </w:rPr>
            </w:pPr>
          </w:p>
        </w:tc>
        <w:tc>
          <w:tcPr>
            <w:tcW w:w="4284" w:type="dxa"/>
          </w:tcPr>
          <w:p w14:paraId="6326EB6E" w14:textId="4ED98A58" w:rsidR="000C6B18" w:rsidRPr="001255E6" w:rsidRDefault="000C6B18" w:rsidP="000C6B18">
            <w:pPr>
              <w:pStyle w:val="a1"/>
              <w:jc w:val="center"/>
              <w:rPr>
                <w:lang w:eastAsia="zh-TW"/>
              </w:rPr>
            </w:pPr>
            <w:r w:rsidRPr="001255E6">
              <w:rPr>
                <w:lang w:eastAsia="zh-TW"/>
              </w:rPr>
              <w:t>VINP_Ln1Side_enum</w:t>
            </w:r>
          </w:p>
        </w:tc>
        <w:tc>
          <w:tcPr>
            <w:tcW w:w="3816" w:type="dxa"/>
          </w:tcPr>
          <w:p w14:paraId="6722CC2D" w14:textId="1230462C" w:rsidR="000C6B18" w:rsidRPr="00867024" w:rsidRDefault="000C6B18" w:rsidP="000C6B18">
            <w:pPr>
              <w:pStyle w:val="a1"/>
              <w:rPr>
                <w:lang w:eastAsia="zh-TW"/>
              </w:rPr>
            </w:pPr>
            <w:r w:rsidRPr="00867024">
              <w:rPr>
                <w:rFonts w:hint="eastAsia"/>
                <w:lang w:eastAsia="zh-TW"/>
              </w:rPr>
              <w:t>相機偵測</w:t>
            </w:r>
            <w:r>
              <w:rPr>
                <w:rFonts w:hint="eastAsia"/>
                <w:lang w:eastAsia="zh-TW"/>
              </w:rPr>
              <w:t>左右車道線</w:t>
            </w:r>
            <w:r w:rsidR="00141DD1">
              <w:rPr>
                <w:rFonts w:hint="eastAsia"/>
                <w:lang w:eastAsia="zh-TW"/>
              </w:rPr>
              <w:t>狀態</w:t>
            </w:r>
          </w:p>
        </w:tc>
      </w:tr>
      <w:tr w:rsidR="00141DD1" w:rsidRPr="00867024" w14:paraId="57021689" w14:textId="77777777" w:rsidTr="00213248">
        <w:tc>
          <w:tcPr>
            <w:tcW w:w="1529" w:type="dxa"/>
          </w:tcPr>
          <w:p w14:paraId="25CA844B" w14:textId="77777777" w:rsidR="00141DD1" w:rsidRDefault="00141DD1" w:rsidP="00141DD1">
            <w:pPr>
              <w:pStyle w:val="a1"/>
              <w:jc w:val="center"/>
              <w:rPr>
                <w:lang w:eastAsia="zh-TW"/>
              </w:rPr>
            </w:pPr>
          </w:p>
        </w:tc>
        <w:tc>
          <w:tcPr>
            <w:tcW w:w="4284" w:type="dxa"/>
          </w:tcPr>
          <w:p w14:paraId="6541E7DE" w14:textId="6C0A4FF9" w:rsidR="00141DD1" w:rsidRPr="001255E6" w:rsidRDefault="00141DD1" w:rsidP="00141DD1">
            <w:pPr>
              <w:pStyle w:val="a1"/>
              <w:jc w:val="center"/>
              <w:rPr>
                <w:lang w:eastAsia="zh-TW"/>
              </w:rPr>
            </w:pPr>
            <w:r w:rsidRPr="001255E6">
              <w:rPr>
                <w:lang w:eastAsia="zh-TW"/>
              </w:rPr>
              <w:t>VINP_Ln</w:t>
            </w:r>
            <w:r>
              <w:rPr>
                <w:rFonts w:hint="eastAsia"/>
                <w:lang w:eastAsia="zh-TW"/>
              </w:rPr>
              <w:t>2</w:t>
            </w:r>
            <w:r w:rsidRPr="001255E6">
              <w:rPr>
                <w:lang w:eastAsia="zh-TW"/>
              </w:rPr>
              <w:t>Side_enum</w:t>
            </w:r>
          </w:p>
        </w:tc>
        <w:tc>
          <w:tcPr>
            <w:tcW w:w="3816" w:type="dxa"/>
          </w:tcPr>
          <w:p w14:paraId="2C691973" w14:textId="4C4727CA" w:rsidR="00141DD1" w:rsidRPr="00867024" w:rsidRDefault="00141DD1" w:rsidP="00141DD1">
            <w:pPr>
              <w:pStyle w:val="a1"/>
              <w:rPr>
                <w:lang w:eastAsia="zh-TW"/>
              </w:rPr>
            </w:pPr>
            <w:r w:rsidRPr="00867024">
              <w:rPr>
                <w:rFonts w:hint="eastAsia"/>
                <w:lang w:eastAsia="zh-TW"/>
              </w:rPr>
              <w:t>相機偵測</w:t>
            </w:r>
            <w:r>
              <w:rPr>
                <w:rFonts w:hint="eastAsia"/>
                <w:lang w:eastAsia="zh-TW"/>
              </w:rPr>
              <w:t>左右車道線狀態</w:t>
            </w:r>
          </w:p>
        </w:tc>
      </w:tr>
      <w:tr w:rsidR="00141DD1" w14:paraId="32EC2F89" w14:textId="77777777" w:rsidTr="00213248">
        <w:tc>
          <w:tcPr>
            <w:tcW w:w="1529" w:type="dxa"/>
          </w:tcPr>
          <w:p w14:paraId="768476AD" w14:textId="77777777" w:rsidR="00141DD1" w:rsidRDefault="00141DD1" w:rsidP="00141DD1">
            <w:pPr>
              <w:pStyle w:val="a1"/>
              <w:jc w:val="center"/>
              <w:rPr>
                <w:lang w:eastAsia="zh-TW"/>
              </w:rPr>
            </w:pPr>
          </w:p>
        </w:tc>
        <w:tc>
          <w:tcPr>
            <w:tcW w:w="4284" w:type="dxa"/>
          </w:tcPr>
          <w:p w14:paraId="52C9B4B8" w14:textId="649CE767" w:rsidR="00141DD1" w:rsidRDefault="00141DD1" w:rsidP="00141DD1">
            <w:pPr>
              <w:pStyle w:val="a1"/>
              <w:jc w:val="center"/>
              <w:rPr>
                <w:lang w:eastAsia="zh-TW"/>
              </w:rPr>
            </w:pPr>
            <w:r w:rsidRPr="00141DD1">
              <w:rPr>
                <w:lang w:eastAsia="zh-TW"/>
              </w:rPr>
              <w:t>VINP_Ln1C0_m</w:t>
            </w:r>
          </w:p>
        </w:tc>
        <w:tc>
          <w:tcPr>
            <w:tcW w:w="3816" w:type="dxa"/>
          </w:tcPr>
          <w:p w14:paraId="1F26EA03" w14:textId="7B4F8A4A" w:rsidR="00141DD1" w:rsidRDefault="00141DD1" w:rsidP="00141DD1">
            <w:pPr>
              <w:pStyle w:val="a1"/>
              <w:rPr>
                <w:lang w:eastAsia="zh-TW"/>
              </w:rPr>
            </w:pPr>
            <w:r w:rsidRPr="00867024">
              <w:rPr>
                <w:rFonts w:hint="eastAsia"/>
                <w:lang w:eastAsia="zh-TW"/>
              </w:rPr>
              <w:t>相機偵測</w:t>
            </w:r>
            <w:r>
              <w:rPr>
                <w:rFonts w:hint="eastAsia"/>
                <w:lang w:eastAsia="zh-TW"/>
              </w:rPr>
              <w:t>之</w:t>
            </w:r>
            <w:r w:rsidR="006B1F39">
              <w:rPr>
                <w:rFonts w:hint="eastAsia"/>
                <w:lang w:eastAsia="zh-TW"/>
              </w:rPr>
              <w:t>左右</w:t>
            </w:r>
            <w:r>
              <w:rPr>
                <w:rFonts w:hint="eastAsia"/>
                <w:lang w:eastAsia="zh-TW"/>
              </w:rPr>
              <w:t>車道線距離</w:t>
            </w:r>
          </w:p>
        </w:tc>
      </w:tr>
      <w:tr w:rsidR="00141DD1" w14:paraId="12820165" w14:textId="77777777" w:rsidTr="00213248">
        <w:tc>
          <w:tcPr>
            <w:tcW w:w="1529" w:type="dxa"/>
          </w:tcPr>
          <w:p w14:paraId="29E86852" w14:textId="77777777" w:rsidR="00141DD1" w:rsidRDefault="00141DD1" w:rsidP="00141DD1">
            <w:pPr>
              <w:pStyle w:val="a1"/>
              <w:jc w:val="center"/>
              <w:rPr>
                <w:lang w:eastAsia="zh-TW"/>
              </w:rPr>
            </w:pPr>
          </w:p>
        </w:tc>
        <w:tc>
          <w:tcPr>
            <w:tcW w:w="4284" w:type="dxa"/>
          </w:tcPr>
          <w:p w14:paraId="53F6EB8D" w14:textId="278A8F6A" w:rsidR="00141DD1" w:rsidRDefault="00141DD1" w:rsidP="00141DD1">
            <w:pPr>
              <w:pStyle w:val="a1"/>
              <w:jc w:val="center"/>
              <w:rPr>
                <w:lang w:eastAsia="zh-TW"/>
              </w:rPr>
            </w:pPr>
            <w:r w:rsidRPr="00141DD1">
              <w:rPr>
                <w:lang w:eastAsia="zh-TW"/>
              </w:rPr>
              <w:t>VINP_Ln</w:t>
            </w:r>
            <w:r>
              <w:rPr>
                <w:rFonts w:hint="eastAsia"/>
                <w:lang w:eastAsia="zh-TW"/>
              </w:rPr>
              <w:t>2</w:t>
            </w:r>
            <w:r w:rsidRPr="00141DD1">
              <w:rPr>
                <w:lang w:eastAsia="zh-TW"/>
              </w:rPr>
              <w:t>C0_m</w:t>
            </w:r>
          </w:p>
        </w:tc>
        <w:tc>
          <w:tcPr>
            <w:tcW w:w="3816" w:type="dxa"/>
          </w:tcPr>
          <w:p w14:paraId="42B7714A" w14:textId="047EEA8A" w:rsidR="00141DD1" w:rsidRDefault="00141DD1" w:rsidP="00141DD1">
            <w:pPr>
              <w:pStyle w:val="a1"/>
              <w:rPr>
                <w:lang w:eastAsia="zh-TW"/>
              </w:rPr>
            </w:pPr>
            <w:r w:rsidRPr="00867024">
              <w:rPr>
                <w:rFonts w:hint="eastAsia"/>
                <w:lang w:eastAsia="zh-TW"/>
              </w:rPr>
              <w:t>相機偵測</w:t>
            </w:r>
            <w:r>
              <w:rPr>
                <w:rFonts w:hint="eastAsia"/>
                <w:lang w:eastAsia="zh-TW"/>
              </w:rPr>
              <w:t>之</w:t>
            </w:r>
            <w:r w:rsidR="006B1F39">
              <w:rPr>
                <w:rFonts w:hint="eastAsia"/>
                <w:lang w:eastAsia="zh-TW"/>
              </w:rPr>
              <w:t>左右</w:t>
            </w:r>
            <w:r>
              <w:rPr>
                <w:rFonts w:hint="eastAsia"/>
                <w:lang w:eastAsia="zh-TW"/>
              </w:rPr>
              <w:t>車道線距離</w:t>
            </w:r>
          </w:p>
        </w:tc>
      </w:tr>
      <w:tr w:rsidR="00141DD1" w14:paraId="39F31AD1" w14:textId="77777777" w:rsidTr="00213248">
        <w:tc>
          <w:tcPr>
            <w:tcW w:w="1529" w:type="dxa"/>
          </w:tcPr>
          <w:p w14:paraId="207C4D8B" w14:textId="77777777" w:rsidR="00141DD1" w:rsidRDefault="00141DD1" w:rsidP="00141DD1">
            <w:pPr>
              <w:pStyle w:val="a1"/>
              <w:jc w:val="center"/>
              <w:rPr>
                <w:lang w:eastAsia="zh-TW"/>
              </w:rPr>
            </w:pPr>
          </w:p>
        </w:tc>
        <w:tc>
          <w:tcPr>
            <w:tcW w:w="4284" w:type="dxa"/>
          </w:tcPr>
          <w:p w14:paraId="5BB79CC5" w14:textId="41C3D3A3" w:rsidR="00141DD1" w:rsidRDefault="00141DD1" w:rsidP="00141DD1">
            <w:pPr>
              <w:pStyle w:val="a1"/>
              <w:jc w:val="center"/>
              <w:rPr>
                <w:lang w:eastAsia="zh-TW"/>
              </w:rPr>
            </w:pPr>
            <w:r w:rsidRPr="00141DD1">
              <w:rPr>
                <w:lang w:eastAsia="zh-TW"/>
              </w:rPr>
              <w:t>VINP_Ln1C1_rad</w:t>
            </w:r>
          </w:p>
        </w:tc>
        <w:tc>
          <w:tcPr>
            <w:tcW w:w="3816" w:type="dxa"/>
          </w:tcPr>
          <w:p w14:paraId="2E061227" w14:textId="3AB34D9D" w:rsidR="00141DD1" w:rsidRDefault="00141DD1" w:rsidP="00141DD1">
            <w:pPr>
              <w:pStyle w:val="a1"/>
              <w:rPr>
                <w:lang w:eastAsia="zh-TW"/>
              </w:rPr>
            </w:pPr>
            <w:r w:rsidRPr="00867024">
              <w:rPr>
                <w:rFonts w:hint="eastAsia"/>
                <w:lang w:eastAsia="zh-TW"/>
              </w:rPr>
              <w:t>相機偵測</w:t>
            </w:r>
            <w:r>
              <w:rPr>
                <w:rFonts w:hint="eastAsia"/>
                <w:lang w:eastAsia="zh-TW"/>
              </w:rPr>
              <w:t>之</w:t>
            </w:r>
            <w:r w:rsidR="006B1F39">
              <w:rPr>
                <w:rFonts w:hint="eastAsia"/>
                <w:lang w:eastAsia="zh-TW"/>
              </w:rPr>
              <w:t>左右</w:t>
            </w:r>
            <w:r>
              <w:rPr>
                <w:rFonts w:hint="eastAsia"/>
                <w:lang w:eastAsia="zh-TW"/>
              </w:rPr>
              <w:t>車道線斜率</w:t>
            </w:r>
          </w:p>
        </w:tc>
      </w:tr>
      <w:tr w:rsidR="00141DD1" w14:paraId="05F869DF" w14:textId="77777777" w:rsidTr="00213248">
        <w:tc>
          <w:tcPr>
            <w:tcW w:w="1529" w:type="dxa"/>
          </w:tcPr>
          <w:p w14:paraId="3E5883B1" w14:textId="77777777" w:rsidR="00141DD1" w:rsidRDefault="00141DD1" w:rsidP="00141DD1">
            <w:pPr>
              <w:pStyle w:val="a1"/>
              <w:jc w:val="center"/>
              <w:rPr>
                <w:lang w:eastAsia="zh-TW"/>
              </w:rPr>
            </w:pPr>
          </w:p>
        </w:tc>
        <w:tc>
          <w:tcPr>
            <w:tcW w:w="4284" w:type="dxa"/>
          </w:tcPr>
          <w:p w14:paraId="64C0E6E1" w14:textId="3C85AC68" w:rsidR="00141DD1" w:rsidRDefault="00141DD1" w:rsidP="00141DD1">
            <w:pPr>
              <w:pStyle w:val="a1"/>
              <w:jc w:val="center"/>
              <w:rPr>
                <w:lang w:eastAsia="zh-TW"/>
              </w:rPr>
            </w:pPr>
            <w:r w:rsidRPr="00141DD1">
              <w:rPr>
                <w:lang w:eastAsia="zh-TW"/>
              </w:rPr>
              <w:t>VINP_Ln</w:t>
            </w:r>
            <w:r>
              <w:rPr>
                <w:rFonts w:hint="eastAsia"/>
                <w:lang w:eastAsia="zh-TW"/>
              </w:rPr>
              <w:t>2</w:t>
            </w:r>
            <w:r w:rsidRPr="00141DD1">
              <w:rPr>
                <w:lang w:eastAsia="zh-TW"/>
              </w:rPr>
              <w:t>C1_rad</w:t>
            </w:r>
          </w:p>
        </w:tc>
        <w:tc>
          <w:tcPr>
            <w:tcW w:w="3816" w:type="dxa"/>
          </w:tcPr>
          <w:p w14:paraId="57662DD0" w14:textId="4496B6F5" w:rsidR="00141DD1" w:rsidRDefault="00141DD1" w:rsidP="00141DD1">
            <w:pPr>
              <w:pStyle w:val="a1"/>
              <w:rPr>
                <w:lang w:eastAsia="zh-TW"/>
              </w:rPr>
            </w:pPr>
            <w:r w:rsidRPr="00867024">
              <w:rPr>
                <w:rFonts w:hint="eastAsia"/>
                <w:lang w:eastAsia="zh-TW"/>
              </w:rPr>
              <w:t>相機偵測</w:t>
            </w:r>
            <w:r>
              <w:rPr>
                <w:rFonts w:hint="eastAsia"/>
                <w:lang w:eastAsia="zh-TW"/>
              </w:rPr>
              <w:t>之</w:t>
            </w:r>
            <w:r w:rsidR="006B1F39">
              <w:rPr>
                <w:rFonts w:hint="eastAsia"/>
                <w:lang w:eastAsia="zh-TW"/>
              </w:rPr>
              <w:t>左右</w:t>
            </w:r>
            <w:r>
              <w:rPr>
                <w:rFonts w:hint="eastAsia"/>
                <w:lang w:eastAsia="zh-TW"/>
              </w:rPr>
              <w:t>車道線斜率</w:t>
            </w:r>
          </w:p>
        </w:tc>
      </w:tr>
      <w:tr w:rsidR="00141DD1" w14:paraId="0C95893F" w14:textId="77777777" w:rsidTr="00213248">
        <w:tc>
          <w:tcPr>
            <w:tcW w:w="1529" w:type="dxa"/>
          </w:tcPr>
          <w:p w14:paraId="2602334E" w14:textId="77777777" w:rsidR="00141DD1" w:rsidRDefault="00141DD1" w:rsidP="00141DD1">
            <w:pPr>
              <w:pStyle w:val="a1"/>
              <w:jc w:val="center"/>
              <w:rPr>
                <w:lang w:eastAsia="zh-TW"/>
              </w:rPr>
            </w:pPr>
          </w:p>
        </w:tc>
        <w:tc>
          <w:tcPr>
            <w:tcW w:w="4284" w:type="dxa"/>
          </w:tcPr>
          <w:p w14:paraId="3D770004" w14:textId="6545772A" w:rsidR="00141DD1" w:rsidRDefault="00141DD1" w:rsidP="00141DD1">
            <w:pPr>
              <w:pStyle w:val="a1"/>
              <w:jc w:val="center"/>
              <w:rPr>
                <w:lang w:eastAsia="zh-TW"/>
              </w:rPr>
            </w:pPr>
            <w:r w:rsidRPr="00141DD1">
              <w:rPr>
                <w:lang w:eastAsia="zh-TW"/>
              </w:rPr>
              <w:t>VINP_Ln1C2_1pm</w:t>
            </w:r>
          </w:p>
        </w:tc>
        <w:tc>
          <w:tcPr>
            <w:tcW w:w="3816" w:type="dxa"/>
          </w:tcPr>
          <w:p w14:paraId="19487AA3" w14:textId="3E501C84" w:rsidR="00141DD1" w:rsidRDefault="00141DD1" w:rsidP="00141DD1">
            <w:pPr>
              <w:pStyle w:val="a1"/>
              <w:rPr>
                <w:lang w:eastAsia="zh-TW"/>
              </w:rPr>
            </w:pPr>
            <w:r w:rsidRPr="00867024">
              <w:rPr>
                <w:rFonts w:hint="eastAsia"/>
                <w:lang w:eastAsia="zh-TW"/>
              </w:rPr>
              <w:t>相機偵測</w:t>
            </w:r>
            <w:r>
              <w:rPr>
                <w:rFonts w:hint="eastAsia"/>
                <w:lang w:eastAsia="zh-TW"/>
              </w:rPr>
              <w:t>之</w:t>
            </w:r>
            <w:r w:rsidR="006B1F39">
              <w:rPr>
                <w:rFonts w:hint="eastAsia"/>
                <w:lang w:eastAsia="zh-TW"/>
              </w:rPr>
              <w:t>左右</w:t>
            </w:r>
            <w:r>
              <w:rPr>
                <w:rFonts w:hint="eastAsia"/>
                <w:lang w:eastAsia="zh-TW"/>
              </w:rPr>
              <w:t>車道線曲率</w:t>
            </w:r>
          </w:p>
        </w:tc>
      </w:tr>
      <w:tr w:rsidR="00141DD1" w14:paraId="19396246" w14:textId="77777777" w:rsidTr="00213248">
        <w:tc>
          <w:tcPr>
            <w:tcW w:w="1529" w:type="dxa"/>
          </w:tcPr>
          <w:p w14:paraId="5FBEFB0B" w14:textId="77777777" w:rsidR="00141DD1" w:rsidRPr="00F15BDF" w:rsidRDefault="00141DD1" w:rsidP="00141DD1">
            <w:pPr>
              <w:pStyle w:val="a1"/>
              <w:jc w:val="center"/>
              <w:rPr>
                <w:lang w:eastAsia="zh-TW"/>
              </w:rPr>
            </w:pPr>
          </w:p>
        </w:tc>
        <w:tc>
          <w:tcPr>
            <w:tcW w:w="4284" w:type="dxa"/>
          </w:tcPr>
          <w:p w14:paraId="3CB1C7F0" w14:textId="360582E2" w:rsidR="00141DD1" w:rsidRDefault="00141DD1" w:rsidP="00141DD1">
            <w:pPr>
              <w:pStyle w:val="a1"/>
              <w:jc w:val="center"/>
              <w:rPr>
                <w:lang w:eastAsia="zh-TW"/>
              </w:rPr>
            </w:pPr>
            <w:r w:rsidRPr="00141DD1">
              <w:rPr>
                <w:lang w:eastAsia="zh-TW"/>
              </w:rPr>
              <w:t>VINP_Ln</w:t>
            </w:r>
            <w:r>
              <w:rPr>
                <w:rFonts w:hint="eastAsia"/>
                <w:lang w:eastAsia="zh-TW"/>
              </w:rPr>
              <w:t>2</w:t>
            </w:r>
            <w:r w:rsidRPr="00141DD1">
              <w:rPr>
                <w:lang w:eastAsia="zh-TW"/>
              </w:rPr>
              <w:t>C2_1pm</w:t>
            </w:r>
          </w:p>
        </w:tc>
        <w:tc>
          <w:tcPr>
            <w:tcW w:w="3816" w:type="dxa"/>
          </w:tcPr>
          <w:p w14:paraId="0B500E18" w14:textId="410832BE" w:rsidR="00141DD1" w:rsidRDefault="00141DD1" w:rsidP="00141DD1">
            <w:pPr>
              <w:pStyle w:val="a1"/>
              <w:rPr>
                <w:lang w:eastAsia="zh-TW"/>
              </w:rPr>
            </w:pPr>
            <w:r w:rsidRPr="00867024">
              <w:rPr>
                <w:rFonts w:hint="eastAsia"/>
                <w:lang w:eastAsia="zh-TW"/>
              </w:rPr>
              <w:t>相機偵測</w:t>
            </w:r>
            <w:r>
              <w:rPr>
                <w:rFonts w:hint="eastAsia"/>
                <w:lang w:eastAsia="zh-TW"/>
              </w:rPr>
              <w:t>之</w:t>
            </w:r>
            <w:r w:rsidR="006B1F39">
              <w:rPr>
                <w:rFonts w:hint="eastAsia"/>
                <w:lang w:eastAsia="zh-TW"/>
              </w:rPr>
              <w:t>左右</w:t>
            </w:r>
            <w:r>
              <w:rPr>
                <w:rFonts w:hint="eastAsia"/>
                <w:lang w:eastAsia="zh-TW"/>
              </w:rPr>
              <w:t>車道線曲率</w:t>
            </w:r>
          </w:p>
        </w:tc>
      </w:tr>
      <w:tr w:rsidR="00141DD1" w14:paraId="64906EE3" w14:textId="77777777" w:rsidTr="00213248">
        <w:tc>
          <w:tcPr>
            <w:tcW w:w="1529" w:type="dxa"/>
          </w:tcPr>
          <w:p w14:paraId="497BC9B5" w14:textId="77777777" w:rsidR="00141DD1" w:rsidRPr="00F15BDF" w:rsidRDefault="00141DD1" w:rsidP="00141DD1">
            <w:pPr>
              <w:pStyle w:val="a1"/>
              <w:jc w:val="center"/>
              <w:rPr>
                <w:lang w:eastAsia="zh-TW"/>
              </w:rPr>
            </w:pPr>
          </w:p>
        </w:tc>
        <w:tc>
          <w:tcPr>
            <w:tcW w:w="4284" w:type="dxa"/>
          </w:tcPr>
          <w:p w14:paraId="2CF5FA06" w14:textId="1C227883" w:rsidR="00141DD1" w:rsidRDefault="00141DD1" w:rsidP="00141DD1">
            <w:pPr>
              <w:pStyle w:val="a1"/>
              <w:jc w:val="center"/>
              <w:rPr>
                <w:lang w:eastAsia="zh-TW"/>
              </w:rPr>
            </w:pPr>
            <w:r w:rsidRPr="00141DD1">
              <w:rPr>
                <w:lang w:eastAsia="zh-TW"/>
              </w:rPr>
              <w:t>VINP_Ln1C3_1pmm</w:t>
            </w:r>
          </w:p>
        </w:tc>
        <w:tc>
          <w:tcPr>
            <w:tcW w:w="3816" w:type="dxa"/>
          </w:tcPr>
          <w:p w14:paraId="738586C7" w14:textId="02EA3C2A" w:rsidR="00141DD1" w:rsidRDefault="00141DD1" w:rsidP="00141DD1">
            <w:pPr>
              <w:pStyle w:val="a1"/>
              <w:rPr>
                <w:lang w:eastAsia="zh-TW"/>
              </w:rPr>
            </w:pPr>
            <w:r w:rsidRPr="00867024">
              <w:rPr>
                <w:rFonts w:hint="eastAsia"/>
                <w:lang w:eastAsia="zh-TW"/>
              </w:rPr>
              <w:t>相機偵測</w:t>
            </w:r>
            <w:r>
              <w:rPr>
                <w:rFonts w:hint="eastAsia"/>
                <w:lang w:eastAsia="zh-TW"/>
              </w:rPr>
              <w:t>之</w:t>
            </w:r>
            <w:r w:rsidR="006B1F39">
              <w:rPr>
                <w:rFonts w:hint="eastAsia"/>
                <w:lang w:eastAsia="zh-TW"/>
              </w:rPr>
              <w:t>左右</w:t>
            </w:r>
            <w:r>
              <w:rPr>
                <w:rFonts w:hint="eastAsia"/>
                <w:lang w:eastAsia="zh-TW"/>
              </w:rPr>
              <w:t>車道線曲率變化率</w:t>
            </w:r>
          </w:p>
        </w:tc>
      </w:tr>
      <w:tr w:rsidR="00141DD1" w14:paraId="7FBA9BAA" w14:textId="77777777" w:rsidTr="00213248">
        <w:tc>
          <w:tcPr>
            <w:tcW w:w="1529" w:type="dxa"/>
          </w:tcPr>
          <w:p w14:paraId="13FAD834" w14:textId="77777777" w:rsidR="00141DD1" w:rsidRPr="00F15BDF" w:rsidRDefault="00141DD1" w:rsidP="00141DD1">
            <w:pPr>
              <w:pStyle w:val="a1"/>
              <w:jc w:val="center"/>
              <w:rPr>
                <w:lang w:eastAsia="zh-TW"/>
              </w:rPr>
            </w:pPr>
          </w:p>
        </w:tc>
        <w:tc>
          <w:tcPr>
            <w:tcW w:w="4284" w:type="dxa"/>
          </w:tcPr>
          <w:p w14:paraId="1944FF49" w14:textId="61EB8FE1" w:rsidR="00141DD1" w:rsidRDefault="00141DD1" w:rsidP="00141DD1">
            <w:pPr>
              <w:pStyle w:val="a1"/>
              <w:jc w:val="center"/>
              <w:rPr>
                <w:lang w:eastAsia="zh-TW"/>
              </w:rPr>
            </w:pPr>
            <w:r w:rsidRPr="00141DD1">
              <w:rPr>
                <w:lang w:eastAsia="zh-TW"/>
              </w:rPr>
              <w:t>VINP_Ln</w:t>
            </w:r>
            <w:r>
              <w:rPr>
                <w:rFonts w:hint="eastAsia"/>
                <w:lang w:eastAsia="zh-TW"/>
              </w:rPr>
              <w:t>2</w:t>
            </w:r>
            <w:r w:rsidRPr="00141DD1">
              <w:rPr>
                <w:lang w:eastAsia="zh-TW"/>
              </w:rPr>
              <w:t>C3_1pmm</w:t>
            </w:r>
          </w:p>
        </w:tc>
        <w:tc>
          <w:tcPr>
            <w:tcW w:w="3816" w:type="dxa"/>
          </w:tcPr>
          <w:p w14:paraId="0702566F" w14:textId="3D77314D" w:rsidR="00141DD1" w:rsidRDefault="00141DD1" w:rsidP="00141DD1">
            <w:pPr>
              <w:pStyle w:val="a1"/>
              <w:rPr>
                <w:lang w:eastAsia="zh-TW"/>
              </w:rPr>
            </w:pPr>
            <w:r w:rsidRPr="00867024">
              <w:rPr>
                <w:rFonts w:hint="eastAsia"/>
                <w:lang w:eastAsia="zh-TW"/>
              </w:rPr>
              <w:t>相機偵測</w:t>
            </w:r>
            <w:r>
              <w:rPr>
                <w:rFonts w:hint="eastAsia"/>
                <w:lang w:eastAsia="zh-TW"/>
              </w:rPr>
              <w:t>之</w:t>
            </w:r>
            <w:r w:rsidR="006B1F39">
              <w:rPr>
                <w:rFonts w:hint="eastAsia"/>
                <w:lang w:eastAsia="zh-TW"/>
              </w:rPr>
              <w:t>左右</w:t>
            </w:r>
            <w:r>
              <w:rPr>
                <w:rFonts w:hint="eastAsia"/>
                <w:lang w:eastAsia="zh-TW"/>
              </w:rPr>
              <w:t>車道線曲率變化率</w:t>
            </w:r>
          </w:p>
        </w:tc>
      </w:tr>
      <w:tr w:rsidR="006B1F39" w14:paraId="377D33B2" w14:textId="77777777" w:rsidTr="00213248">
        <w:tc>
          <w:tcPr>
            <w:tcW w:w="1529" w:type="dxa"/>
          </w:tcPr>
          <w:p w14:paraId="34F2C391" w14:textId="77777777" w:rsidR="006B1F39" w:rsidRPr="00F15BDF" w:rsidRDefault="006B1F39" w:rsidP="006B1F39">
            <w:pPr>
              <w:pStyle w:val="a1"/>
              <w:jc w:val="center"/>
              <w:rPr>
                <w:lang w:eastAsia="zh-TW"/>
              </w:rPr>
            </w:pPr>
          </w:p>
        </w:tc>
        <w:tc>
          <w:tcPr>
            <w:tcW w:w="4284" w:type="dxa"/>
          </w:tcPr>
          <w:p w14:paraId="6045606C" w14:textId="4156A6D7" w:rsidR="006B1F39" w:rsidRDefault="006B1F39" w:rsidP="006B1F39">
            <w:pPr>
              <w:pStyle w:val="a1"/>
              <w:jc w:val="center"/>
              <w:rPr>
                <w:lang w:eastAsia="zh-TW"/>
              </w:rPr>
            </w:pPr>
            <w:r w:rsidRPr="006B1F39">
              <w:rPr>
                <w:lang w:eastAsia="zh-TW"/>
              </w:rPr>
              <w:t>VINP_Ln1StartVR_m</w:t>
            </w:r>
          </w:p>
        </w:tc>
        <w:tc>
          <w:tcPr>
            <w:tcW w:w="3816" w:type="dxa"/>
          </w:tcPr>
          <w:p w14:paraId="60910BC3" w14:textId="1C56659E" w:rsidR="006B1F39" w:rsidRDefault="006B1F39" w:rsidP="006B1F39">
            <w:pPr>
              <w:pStyle w:val="a1"/>
              <w:rPr>
                <w:lang w:eastAsia="zh-TW"/>
              </w:rPr>
            </w:pPr>
            <w:r w:rsidRPr="00867024">
              <w:rPr>
                <w:rFonts w:hint="eastAsia"/>
                <w:lang w:eastAsia="zh-TW"/>
              </w:rPr>
              <w:t>相機偵測</w:t>
            </w:r>
            <w:r>
              <w:rPr>
                <w:rFonts w:hint="eastAsia"/>
                <w:lang w:eastAsia="zh-TW"/>
              </w:rPr>
              <w:t>之左右車道線初始位置</w:t>
            </w:r>
          </w:p>
        </w:tc>
      </w:tr>
      <w:tr w:rsidR="006B1F39" w14:paraId="5D8AB146" w14:textId="77777777" w:rsidTr="00213248">
        <w:tc>
          <w:tcPr>
            <w:tcW w:w="1529" w:type="dxa"/>
          </w:tcPr>
          <w:p w14:paraId="5935172B" w14:textId="77777777" w:rsidR="006B1F39" w:rsidRPr="00F15BDF" w:rsidRDefault="006B1F39" w:rsidP="006B1F39">
            <w:pPr>
              <w:pStyle w:val="a1"/>
              <w:jc w:val="center"/>
              <w:rPr>
                <w:lang w:eastAsia="zh-TW"/>
              </w:rPr>
            </w:pPr>
          </w:p>
        </w:tc>
        <w:tc>
          <w:tcPr>
            <w:tcW w:w="4284" w:type="dxa"/>
          </w:tcPr>
          <w:p w14:paraId="64C6AEDA" w14:textId="76C40083" w:rsidR="006B1F39" w:rsidRDefault="006B1F39" w:rsidP="006B1F39">
            <w:pPr>
              <w:pStyle w:val="a1"/>
              <w:jc w:val="center"/>
              <w:rPr>
                <w:lang w:eastAsia="zh-TW"/>
              </w:rPr>
            </w:pPr>
            <w:r w:rsidRPr="006B1F39">
              <w:rPr>
                <w:lang w:eastAsia="zh-TW"/>
              </w:rPr>
              <w:t>VINP_Ln</w:t>
            </w:r>
            <w:r>
              <w:rPr>
                <w:rFonts w:hint="eastAsia"/>
                <w:lang w:eastAsia="zh-TW"/>
              </w:rPr>
              <w:t>2</w:t>
            </w:r>
            <w:r w:rsidRPr="006B1F39">
              <w:rPr>
                <w:lang w:eastAsia="zh-TW"/>
              </w:rPr>
              <w:t>StartVR_m</w:t>
            </w:r>
          </w:p>
        </w:tc>
        <w:tc>
          <w:tcPr>
            <w:tcW w:w="3816" w:type="dxa"/>
          </w:tcPr>
          <w:p w14:paraId="352EC00E" w14:textId="2521866C" w:rsidR="006B1F39" w:rsidRDefault="006B1F39" w:rsidP="006B1F39">
            <w:pPr>
              <w:pStyle w:val="a1"/>
              <w:rPr>
                <w:lang w:eastAsia="zh-TW"/>
              </w:rPr>
            </w:pPr>
            <w:r w:rsidRPr="00867024">
              <w:rPr>
                <w:rFonts w:hint="eastAsia"/>
                <w:lang w:eastAsia="zh-TW"/>
              </w:rPr>
              <w:t>相機偵測</w:t>
            </w:r>
            <w:r>
              <w:rPr>
                <w:rFonts w:hint="eastAsia"/>
                <w:lang w:eastAsia="zh-TW"/>
              </w:rPr>
              <w:t>之左右車道線初始位置</w:t>
            </w:r>
          </w:p>
        </w:tc>
      </w:tr>
      <w:tr w:rsidR="006B1F39" w14:paraId="46DB3B11" w14:textId="77777777" w:rsidTr="00213248">
        <w:tc>
          <w:tcPr>
            <w:tcW w:w="1529" w:type="dxa"/>
          </w:tcPr>
          <w:p w14:paraId="2CBFC29E" w14:textId="77777777" w:rsidR="006B1F39" w:rsidRPr="00F15BDF" w:rsidRDefault="006B1F39" w:rsidP="006B1F39">
            <w:pPr>
              <w:pStyle w:val="a1"/>
              <w:jc w:val="center"/>
              <w:rPr>
                <w:lang w:eastAsia="zh-TW"/>
              </w:rPr>
            </w:pPr>
          </w:p>
        </w:tc>
        <w:tc>
          <w:tcPr>
            <w:tcW w:w="4284" w:type="dxa"/>
          </w:tcPr>
          <w:p w14:paraId="5399E85C" w14:textId="1B6C5517" w:rsidR="006B1F39" w:rsidRDefault="006B1F39" w:rsidP="006B1F39">
            <w:pPr>
              <w:pStyle w:val="a1"/>
              <w:jc w:val="center"/>
              <w:rPr>
                <w:lang w:eastAsia="zh-TW"/>
              </w:rPr>
            </w:pPr>
            <w:r w:rsidRPr="006B1F39">
              <w:rPr>
                <w:lang w:eastAsia="zh-TW"/>
              </w:rPr>
              <w:t>VINP_Ln1EndVR_m</w:t>
            </w:r>
          </w:p>
        </w:tc>
        <w:tc>
          <w:tcPr>
            <w:tcW w:w="3816" w:type="dxa"/>
          </w:tcPr>
          <w:p w14:paraId="5273FDC4" w14:textId="3FA71BF5" w:rsidR="006B1F39" w:rsidRDefault="006B1F39" w:rsidP="006B1F39">
            <w:pPr>
              <w:pStyle w:val="a1"/>
              <w:rPr>
                <w:lang w:eastAsia="zh-TW"/>
              </w:rPr>
            </w:pPr>
            <w:r w:rsidRPr="00867024">
              <w:rPr>
                <w:rFonts w:hint="eastAsia"/>
                <w:lang w:eastAsia="zh-TW"/>
              </w:rPr>
              <w:t>相機偵測</w:t>
            </w:r>
            <w:r>
              <w:rPr>
                <w:rFonts w:hint="eastAsia"/>
                <w:lang w:eastAsia="zh-TW"/>
              </w:rPr>
              <w:t>之左右車道線結束位置</w:t>
            </w:r>
          </w:p>
        </w:tc>
      </w:tr>
      <w:tr w:rsidR="006B1F39" w14:paraId="18A683ED" w14:textId="77777777" w:rsidTr="00213248">
        <w:tc>
          <w:tcPr>
            <w:tcW w:w="1529" w:type="dxa"/>
          </w:tcPr>
          <w:p w14:paraId="6375E679" w14:textId="77777777" w:rsidR="006B1F39" w:rsidRPr="00F15BDF" w:rsidRDefault="006B1F39" w:rsidP="006B1F39">
            <w:pPr>
              <w:pStyle w:val="a1"/>
              <w:jc w:val="center"/>
              <w:rPr>
                <w:lang w:eastAsia="zh-TW"/>
              </w:rPr>
            </w:pPr>
          </w:p>
        </w:tc>
        <w:tc>
          <w:tcPr>
            <w:tcW w:w="4284" w:type="dxa"/>
          </w:tcPr>
          <w:p w14:paraId="3D178DFE" w14:textId="4242B552" w:rsidR="006B1F39" w:rsidRDefault="006B1F39" w:rsidP="006B1F39">
            <w:pPr>
              <w:pStyle w:val="a1"/>
              <w:jc w:val="center"/>
              <w:rPr>
                <w:lang w:eastAsia="zh-TW"/>
              </w:rPr>
            </w:pPr>
            <w:r w:rsidRPr="006B1F39">
              <w:rPr>
                <w:lang w:eastAsia="zh-TW"/>
              </w:rPr>
              <w:t>VINP_Ln</w:t>
            </w:r>
            <w:r>
              <w:rPr>
                <w:rFonts w:hint="eastAsia"/>
                <w:lang w:eastAsia="zh-TW"/>
              </w:rPr>
              <w:t>2</w:t>
            </w:r>
            <w:r w:rsidRPr="006B1F39">
              <w:rPr>
                <w:lang w:eastAsia="zh-TW"/>
              </w:rPr>
              <w:t>EndVR_m</w:t>
            </w:r>
          </w:p>
        </w:tc>
        <w:tc>
          <w:tcPr>
            <w:tcW w:w="3816" w:type="dxa"/>
          </w:tcPr>
          <w:p w14:paraId="4BAF218A" w14:textId="2E7C9240" w:rsidR="006B1F39" w:rsidRDefault="006B1F39" w:rsidP="006B1F39">
            <w:pPr>
              <w:pStyle w:val="a1"/>
              <w:rPr>
                <w:lang w:eastAsia="zh-TW"/>
              </w:rPr>
            </w:pPr>
            <w:r w:rsidRPr="00867024">
              <w:rPr>
                <w:rFonts w:hint="eastAsia"/>
                <w:lang w:eastAsia="zh-TW"/>
              </w:rPr>
              <w:t>相機偵測</w:t>
            </w:r>
            <w:r>
              <w:rPr>
                <w:rFonts w:hint="eastAsia"/>
                <w:lang w:eastAsia="zh-TW"/>
              </w:rPr>
              <w:t>之左右車道線結束位置</w:t>
            </w:r>
          </w:p>
        </w:tc>
      </w:tr>
      <w:tr w:rsidR="006B1F39" w14:paraId="569B45D1" w14:textId="77777777" w:rsidTr="00213248">
        <w:tc>
          <w:tcPr>
            <w:tcW w:w="1529" w:type="dxa"/>
          </w:tcPr>
          <w:p w14:paraId="471FD7F0" w14:textId="77777777" w:rsidR="006B1F39" w:rsidRPr="00F15BDF" w:rsidRDefault="006B1F39" w:rsidP="006B1F39">
            <w:pPr>
              <w:pStyle w:val="a1"/>
              <w:jc w:val="center"/>
              <w:rPr>
                <w:lang w:eastAsia="zh-TW"/>
              </w:rPr>
            </w:pPr>
          </w:p>
        </w:tc>
        <w:tc>
          <w:tcPr>
            <w:tcW w:w="4284" w:type="dxa"/>
          </w:tcPr>
          <w:p w14:paraId="2BABFEE9" w14:textId="265CC92A" w:rsidR="006B1F39" w:rsidRDefault="006B1F39" w:rsidP="006B1F39">
            <w:pPr>
              <w:pStyle w:val="a1"/>
              <w:jc w:val="center"/>
              <w:rPr>
                <w:lang w:eastAsia="zh-TW"/>
              </w:rPr>
            </w:pPr>
            <w:proofErr w:type="spellStart"/>
            <w:r w:rsidRPr="00360FA0">
              <w:rPr>
                <w:lang w:eastAsia="zh-TW"/>
              </w:rPr>
              <w:t>V</w:t>
            </w:r>
            <w:r>
              <w:rPr>
                <w:lang w:eastAsia="zh-TW"/>
              </w:rPr>
              <w:t>INP</w:t>
            </w:r>
            <w:r w:rsidRPr="00360FA0">
              <w:rPr>
                <w:lang w:eastAsia="zh-TW"/>
              </w:rPr>
              <w:t>_VehSpd_mps</w:t>
            </w:r>
            <w:proofErr w:type="spellEnd"/>
          </w:p>
        </w:tc>
        <w:tc>
          <w:tcPr>
            <w:tcW w:w="3816" w:type="dxa"/>
          </w:tcPr>
          <w:p w14:paraId="005EF9A1" w14:textId="77777777" w:rsidR="006B1F39" w:rsidRDefault="006B1F39" w:rsidP="006B1F39">
            <w:pPr>
              <w:pStyle w:val="a1"/>
              <w:rPr>
                <w:lang w:eastAsia="zh-TW"/>
              </w:rPr>
            </w:pPr>
            <w:r>
              <w:rPr>
                <w:rFonts w:hint="eastAsia"/>
                <w:lang w:eastAsia="zh-TW"/>
              </w:rPr>
              <w:t>車速(每秒公尺)</w:t>
            </w:r>
          </w:p>
        </w:tc>
      </w:tr>
      <w:tr w:rsidR="006B1F39" w14:paraId="304256DC" w14:textId="77777777" w:rsidTr="00213248">
        <w:tc>
          <w:tcPr>
            <w:tcW w:w="1529" w:type="dxa"/>
          </w:tcPr>
          <w:p w14:paraId="1DD242D6" w14:textId="77777777" w:rsidR="006B1F39" w:rsidRPr="00F15BDF" w:rsidRDefault="006B1F39" w:rsidP="006B1F39">
            <w:pPr>
              <w:pStyle w:val="a1"/>
              <w:jc w:val="center"/>
              <w:rPr>
                <w:lang w:eastAsia="zh-TW"/>
              </w:rPr>
            </w:pPr>
          </w:p>
        </w:tc>
        <w:tc>
          <w:tcPr>
            <w:tcW w:w="4284" w:type="dxa"/>
          </w:tcPr>
          <w:p w14:paraId="265AE0CA" w14:textId="5B101D4D" w:rsidR="006B1F39" w:rsidRDefault="006B1F39" w:rsidP="006B1F39">
            <w:pPr>
              <w:pStyle w:val="a1"/>
              <w:jc w:val="center"/>
              <w:rPr>
                <w:lang w:eastAsia="zh-TW"/>
              </w:rPr>
            </w:pPr>
            <w:proofErr w:type="spellStart"/>
            <w:r w:rsidRPr="00360FA0">
              <w:rPr>
                <w:lang w:eastAsia="zh-TW"/>
              </w:rPr>
              <w:t>V</w:t>
            </w:r>
            <w:r>
              <w:rPr>
                <w:lang w:eastAsia="zh-TW"/>
              </w:rPr>
              <w:t>INP</w:t>
            </w:r>
            <w:r w:rsidRPr="00360FA0">
              <w:rPr>
                <w:lang w:eastAsia="zh-TW"/>
              </w:rPr>
              <w:t>_YawRate_radps</w:t>
            </w:r>
            <w:proofErr w:type="spellEnd"/>
          </w:p>
        </w:tc>
        <w:tc>
          <w:tcPr>
            <w:tcW w:w="3816" w:type="dxa"/>
          </w:tcPr>
          <w:p w14:paraId="076E5F15" w14:textId="77777777" w:rsidR="006B1F39" w:rsidRDefault="006B1F39" w:rsidP="006B1F39">
            <w:pPr>
              <w:pStyle w:val="a1"/>
              <w:rPr>
                <w:lang w:eastAsia="zh-TW"/>
              </w:rPr>
            </w:pPr>
            <w:r>
              <w:rPr>
                <w:rFonts w:hint="eastAsia"/>
                <w:lang w:eastAsia="zh-TW"/>
              </w:rPr>
              <w:t>偏航角速度</w:t>
            </w:r>
          </w:p>
        </w:tc>
      </w:tr>
      <w:tr w:rsidR="00685420" w14:paraId="0FAAF734" w14:textId="77777777" w:rsidTr="00213248">
        <w:tc>
          <w:tcPr>
            <w:tcW w:w="1529" w:type="dxa"/>
          </w:tcPr>
          <w:p w14:paraId="5A0BFA5C" w14:textId="77777777" w:rsidR="00685420" w:rsidRPr="00F15BDF" w:rsidRDefault="00685420" w:rsidP="006B1F39">
            <w:pPr>
              <w:pStyle w:val="a1"/>
              <w:jc w:val="center"/>
              <w:rPr>
                <w:lang w:eastAsia="zh-TW"/>
              </w:rPr>
            </w:pPr>
          </w:p>
        </w:tc>
        <w:tc>
          <w:tcPr>
            <w:tcW w:w="4284" w:type="dxa"/>
          </w:tcPr>
          <w:p w14:paraId="18907C4F" w14:textId="61406363" w:rsidR="00685420" w:rsidRPr="00360FA0" w:rsidRDefault="00BD3F23" w:rsidP="006B1F39">
            <w:pPr>
              <w:pStyle w:val="a1"/>
              <w:jc w:val="center"/>
              <w:rPr>
                <w:lang w:eastAsia="zh-TW"/>
              </w:rPr>
            </w:pPr>
            <w:proofErr w:type="spellStart"/>
            <w:r w:rsidRPr="00BD3F23">
              <w:rPr>
                <w:lang w:eastAsia="zh-TW"/>
              </w:rPr>
              <w:t>VLFC_LFCState_enum</w:t>
            </w:r>
            <w:proofErr w:type="spellEnd"/>
          </w:p>
        </w:tc>
        <w:tc>
          <w:tcPr>
            <w:tcW w:w="3816" w:type="dxa"/>
          </w:tcPr>
          <w:p w14:paraId="79FD90DA" w14:textId="0E9FDC98" w:rsidR="00685420" w:rsidRDefault="00BD3F23" w:rsidP="006B1F39">
            <w:pPr>
              <w:pStyle w:val="a1"/>
              <w:rPr>
                <w:lang w:eastAsia="zh-TW"/>
              </w:rPr>
            </w:pPr>
            <w:r>
              <w:rPr>
                <w:rFonts w:hint="eastAsia"/>
                <w:lang w:eastAsia="zh-TW"/>
              </w:rPr>
              <w:t>LFC狀態</w:t>
            </w:r>
          </w:p>
        </w:tc>
      </w:tr>
      <w:tr w:rsidR="006B1F39" w14:paraId="185D6D07" w14:textId="77777777" w:rsidTr="00213248">
        <w:tc>
          <w:tcPr>
            <w:tcW w:w="1529" w:type="dxa"/>
          </w:tcPr>
          <w:p w14:paraId="1D0A292C" w14:textId="77777777" w:rsidR="006B1F39" w:rsidRPr="00F15BDF" w:rsidRDefault="006B1F39" w:rsidP="006B1F39">
            <w:pPr>
              <w:pStyle w:val="a1"/>
              <w:jc w:val="center"/>
            </w:pPr>
            <w:r w:rsidRPr="00377D6F">
              <w:rPr>
                <w:rFonts w:hint="eastAsia"/>
              </w:rPr>
              <w:t>O</w:t>
            </w:r>
            <w:r w:rsidRPr="00377D6F">
              <w:t>utput</w:t>
            </w:r>
          </w:p>
        </w:tc>
        <w:tc>
          <w:tcPr>
            <w:tcW w:w="4284" w:type="dxa"/>
          </w:tcPr>
          <w:p w14:paraId="29DA37A8" w14:textId="77777777" w:rsidR="006B1F39" w:rsidRPr="00360FA0" w:rsidRDefault="006B1F39" w:rsidP="006B1F39">
            <w:pPr>
              <w:pStyle w:val="a1"/>
              <w:jc w:val="center"/>
              <w:rPr>
                <w:lang w:eastAsia="zh-TW"/>
              </w:rPr>
            </w:pPr>
          </w:p>
        </w:tc>
        <w:tc>
          <w:tcPr>
            <w:tcW w:w="3816" w:type="dxa"/>
          </w:tcPr>
          <w:p w14:paraId="3395E420" w14:textId="77777777" w:rsidR="006B1F39" w:rsidRDefault="006B1F39" w:rsidP="006B1F39">
            <w:pPr>
              <w:pStyle w:val="a1"/>
              <w:rPr>
                <w:lang w:eastAsia="zh-TW"/>
              </w:rPr>
            </w:pPr>
          </w:p>
        </w:tc>
      </w:tr>
      <w:tr w:rsidR="006B1F39" w14:paraId="6697B2BF" w14:textId="77777777" w:rsidTr="00213248">
        <w:tc>
          <w:tcPr>
            <w:tcW w:w="1529" w:type="dxa"/>
          </w:tcPr>
          <w:p w14:paraId="532C715F" w14:textId="51A168E6" w:rsidR="006B1F39" w:rsidRPr="00377D6F" w:rsidRDefault="005D3BBF" w:rsidP="006B1F39">
            <w:pPr>
              <w:pStyle w:val="a1"/>
              <w:jc w:val="center"/>
            </w:pPr>
            <w:r>
              <w:rPr>
                <w:rFonts w:hAnsi="微軟正黑體"/>
                <w:lang w:eastAsia="zh-TW"/>
              </w:rPr>
              <w:t>LIC</w:t>
            </w:r>
            <w:r w:rsidR="006B1F39">
              <w:rPr>
                <w:rFonts w:hAnsi="微軟正黑體" w:hint="eastAsia"/>
                <w:lang w:eastAsia="zh-TW"/>
              </w:rPr>
              <w:t>、J</w:t>
            </w:r>
            <w:r w:rsidR="006B1F39">
              <w:rPr>
                <w:rFonts w:hAnsi="微軟正黑體"/>
                <w:lang w:eastAsia="zh-TW"/>
              </w:rPr>
              <w:t>UD</w:t>
            </w:r>
            <w:r w:rsidR="006B1F39">
              <w:rPr>
                <w:rFonts w:hAnsi="微軟正黑體" w:hint="eastAsia"/>
                <w:lang w:eastAsia="zh-TW"/>
              </w:rPr>
              <w:t>、D</w:t>
            </w:r>
            <w:r w:rsidR="006B1F39">
              <w:rPr>
                <w:rFonts w:hAnsi="微軟正黑體"/>
                <w:lang w:eastAsia="zh-TW"/>
              </w:rPr>
              <w:t>IP</w:t>
            </w:r>
          </w:p>
        </w:tc>
        <w:tc>
          <w:tcPr>
            <w:tcW w:w="4284" w:type="dxa"/>
          </w:tcPr>
          <w:p w14:paraId="6B061C74" w14:textId="7B3E5056" w:rsidR="006B1F39" w:rsidRPr="00377D6F" w:rsidRDefault="00C82F6F" w:rsidP="006B1F39">
            <w:pPr>
              <w:pStyle w:val="a1"/>
              <w:jc w:val="center"/>
            </w:pPr>
            <w:proofErr w:type="spellStart"/>
            <w:r>
              <w:t>VLIC_LaneLSta_flg</w:t>
            </w:r>
            <w:proofErr w:type="spellEnd"/>
          </w:p>
        </w:tc>
        <w:tc>
          <w:tcPr>
            <w:tcW w:w="3816" w:type="dxa"/>
          </w:tcPr>
          <w:p w14:paraId="647E9143" w14:textId="7A11EBEF" w:rsidR="006B1F39" w:rsidRPr="00377D6F" w:rsidRDefault="006B1F39" w:rsidP="006B1F39">
            <w:pPr>
              <w:pStyle w:val="a1"/>
            </w:pPr>
            <w:r>
              <w:rPr>
                <w:rFonts w:hint="eastAsia"/>
                <w:lang w:eastAsia="zh-TW"/>
              </w:rPr>
              <w:t>左車道線有效旗標</w:t>
            </w:r>
          </w:p>
        </w:tc>
      </w:tr>
      <w:tr w:rsidR="006B1F39" w14:paraId="03B43C91" w14:textId="77777777" w:rsidTr="00213248">
        <w:tc>
          <w:tcPr>
            <w:tcW w:w="1529" w:type="dxa"/>
          </w:tcPr>
          <w:p w14:paraId="64B12971" w14:textId="59E67419" w:rsidR="006B1F39" w:rsidRPr="00377D6F" w:rsidRDefault="005D3BBF" w:rsidP="006B1F39">
            <w:pPr>
              <w:pStyle w:val="a1"/>
              <w:jc w:val="center"/>
            </w:pPr>
            <w:r>
              <w:rPr>
                <w:rFonts w:hAnsi="微軟正黑體"/>
                <w:lang w:eastAsia="zh-TW"/>
              </w:rPr>
              <w:t>LIC</w:t>
            </w:r>
            <w:r w:rsidR="006B1F39">
              <w:rPr>
                <w:rFonts w:hAnsi="微軟正黑體" w:hint="eastAsia"/>
                <w:lang w:eastAsia="zh-TW"/>
              </w:rPr>
              <w:t>、J</w:t>
            </w:r>
            <w:r w:rsidR="006B1F39">
              <w:rPr>
                <w:rFonts w:hAnsi="微軟正黑體"/>
                <w:lang w:eastAsia="zh-TW"/>
              </w:rPr>
              <w:t>UD</w:t>
            </w:r>
            <w:r w:rsidR="006B1F39">
              <w:rPr>
                <w:rFonts w:hAnsi="微軟正黑體" w:hint="eastAsia"/>
                <w:lang w:eastAsia="zh-TW"/>
              </w:rPr>
              <w:t>、D</w:t>
            </w:r>
            <w:r w:rsidR="006B1F39">
              <w:rPr>
                <w:rFonts w:hAnsi="微軟正黑體"/>
                <w:lang w:eastAsia="zh-TW"/>
              </w:rPr>
              <w:t>IP</w:t>
            </w:r>
          </w:p>
        </w:tc>
        <w:tc>
          <w:tcPr>
            <w:tcW w:w="4284" w:type="dxa"/>
          </w:tcPr>
          <w:p w14:paraId="7B8FCF01" w14:textId="410A71AC" w:rsidR="006B1F39" w:rsidRPr="00377D6F" w:rsidRDefault="00C82F6F" w:rsidP="006B1F39">
            <w:pPr>
              <w:pStyle w:val="a1"/>
              <w:jc w:val="center"/>
            </w:pPr>
            <w:proofErr w:type="spellStart"/>
            <w:r>
              <w:t>VLIC_LaneRSta_flg</w:t>
            </w:r>
            <w:proofErr w:type="spellEnd"/>
          </w:p>
        </w:tc>
        <w:tc>
          <w:tcPr>
            <w:tcW w:w="3816" w:type="dxa"/>
          </w:tcPr>
          <w:p w14:paraId="57055C56" w14:textId="245D8510" w:rsidR="006B1F39" w:rsidRPr="00377D6F" w:rsidRDefault="006B1F39" w:rsidP="006B1F39">
            <w:pPr>
              <w:pStyle w:val="a1"/>
            </w:pPr>
            <w:r>
              <w:rPr>
                <w:rFonts w:hint="eastAsia"/>
                <w:lang w:eastAsia="zh-TW"/>
              </w:rPr>
              <w:t>右車道線有效旗標</w:t>
            </w:r>
          </w:p>
        </w:tc>
      </w:tr>
      <w:tr w:rsidR="006B1F39" w14:paraId="036C07C9" w14:textId="77777777" w:rsidTr="00213248">
        <w:tc>
          <w:tcPr>
            <w:tcW w:w="1529" w:type="dxa"/>
          </w:tcPr>
          <w:p w14:paraId="34843AAD" w14:textId="77777777" w:rsidR="006B1F39" w:rsidRPr="00377D6F" w:rsidRDefault="006B1F39" w:rsidP="006B1F39">
            <w:pPr>
              <w:pStyle w:val="a1"/>
              <w:jc w:val="center"/>
            </w:pPr>
            <w:r w:rsidRPr="00287E71">
              <w:rPr>
                <w:rFonts w:hAnsi="微軟正黑體" w:hint="eastAsia"/>
                <w:lang w:eastAsia="zh-TW"/>
              </w:rPr>
              <w:t>LFC</w:t>
            </w:r>
          </w:p>
        </w:tc>
        <w:tc>
          <w:tcPr>
            <w:tcW w:w="4284" w:type="dxa"/>
          </w:tcPr>
          <w:p w14:paraId="4FCBDAEF" w14:textId="568026E2" w:rsidR="006B1F39" w:rsidRPr="00377D6F" w:rsidRDefault="006B1F39" w:rsidP="006B1F39">
            <w:pPr>
              <w:pStyle w:val="a1"/>
              <w:jc w:val="center"/>
            </w:pPr>
            <w:r w:rsidRPr="00335060">
              <w:t>V</w:t>
            </w:r>
            <w:r>
              <w:t>LIC</w:t>
            </w:r>
            <w:r w:rsidRPr="00335060">
              <w:t>_CenterLineC0_m</w:t>
            </w:r>
          </w:p>
        </w:tc>
        <w:tc>
          <w:tcPr>
            <w:tcW w:w="3816" w:type="dxa"/>
          </w:tcPr>
          <w:p w14:paraId="5A9AE5BA" w14:textId="77777777" w:rsidR="006B1F39" w:rsidRPr="00377D6F" w:rsidRDefault="006B1F39" w:rsidP="006B1F39">
            <w:pPr>
              <w:pStyle w:val="a1"/>
            </w:pPr>
            <w:r>
              <w:rPr>
                <w:rFonts w:hint="eastAsia"/>
                <w:lang w:eastAsia="zh-TW"/>
              </w:rPr>
              <w:t>車道中心線距離</w:t>
            </w:r>
          </w:p>
        </w:tc>
      </w:tr>
      <w:tr w:rsidR="006B1F39" w14:paraId="56A8B611" w14:textId="77777777" w:rsidTr="00213248">
        <w:tc>
          <w:tcPr>
            <w:tcW w:w="1529" w:type="dxa"/>
          </w:tcPr>
          <w:p w14:paraId="62735D1E" w14:textId="77777777" w:rsidR="006B1F39" w:rsidRPr="00377D6F" w:rsidRDefault="006B1F39" w:rsidP="006B1F39">
            <w:pPr>
              <w:pStyle w:val="a1"/>
              <w:jc w:val="center"/>
            </w:pPr>
            <w:r w:rsidRPr="00287E71">
              <w:rPr>
                <w:rFonts w:hAnsi="微軟正黑體" w:hint="eastAsia"/>
                <w:lang w:eastAsia="zh-TW"/>
              </w:rPr>
              <w:t>LKA</w:t>
            </w:r>
            <w:r>
              <w:rPr>
                <w:rFonts w:hAnsi="微軟正黑體" w:hint="eastAsia"/>
                <w:lang w:eastAsia="zh-TW"/>
              </w:rPr>
              <w:t>、</w:t>
            </w:r>
            <w:r w:rsidRPr="00287E71">
              <w:rPr>
                <w:rFonts w:hAnsi="微軟正黑體" w:hint="eastAsia"/>
                <w:lang w:eastAsia="zh-TW"/>
              </w:rPr>
              <w:t>LFC</w:t>
            </w:r>
          </w:p>
        </w:tc>
        <w:tc>
          <w:tcPr>
            <w:tcW w:w="4284" w:type="dxa"/>
          </w:tcPr>
          <w:p w14:paraId="7EC84374" w14:textId="4BA8D898" w:rsidR="006B1F39" w:rsidRPr="00377D6F" w:rsidRDefault="006B1F39" w:rsidP="006B1F39">
            <w:pPr>
              <w:pStyle w:val="a1"/>
              <w:jc w:val="center"/>
            </w:pPr>
            <w:r w:rsidRPr="00335060">
              <w:t>V</w:t>
            </w:r>
            <w:r>
              <w:t>LIC</w:t>
            </w:r>
            <w:r w:rsidRPr="00335060">
              <w:t>_CenterLineC1_rad</w:t>
            </w:r>
          </w:p>
        </w:tc>
        <w:tc>
          <w:tcPr>
            <w:tcW w:w="3816" w:type="dxa"/>
          </w:tcPr>
          <w:p w14:paraId="63D0A722" w14:textId="77777777" w:rsidR="006B1F39" w:rsidRPr="00377D6F" w:rsidRDefault="006B1F39" w:rsidP="006B1F39">
            <w:pPr>
              <w:pStyle w:val="a1"/>
            </w:pPr>
            <w:r>
              <w:rPr>
                <w:rFonts w:hint="eastAsia"/>
                <w:lang w:eastAsia="zh-TW"/>
              </w:rPr>
              <w:t>車道中心線斜率</w:t>
            </w:r>
          </w:p>
        </w:tc>
      </w:tr>
      <w:tr w:rsidR="006B1F39" w14:paraId="2672A936" w14:textId="77777777" w:rsidTr="00213248">
        <w:tc>
          <w:tcPr>
            <w:tcW w:w="1529" w:type="dxa"/>
          </w:tcPr>
          <w:p w14:paraId="215D878A" w14:textId="77777777" w:rsidR="006B1F39" w:rsidRPr="00377D6F" w:rsidRDefault="006B1F39" w:rsidP="006B1F39">
            <w:pPr>
              <w:pStyle w:val="a1"/>
              <w:jc w:val="center"/>
            </w:pPr>
            <w:r w:rsidRPr="00287E71">
              <w:rPr>
                <w:rFonts w:hAnsi="微軟正黑體" w:hint="eastAsia"/>
                <w:lang w:eastAsia="zh-TW"/>
              </w:rPr>
              <w:t>LFC</w:t>
            </w:r>
          </w:p>
        </w:tc>
        <w:tc>
          <w:tcPr>
            <w:tcW w:w="4284" w:type="dxa"/>
          </w:tcPr>
          <w:p w14:paraId="1C25790D" w14:textId="335A533C" w:rsidR="006B1F39" w:rsidRPr="00377D6F" w:rsidRDefault="006B1F39" w:rsidP="006B1F39">
            <w:pPr>
              <w:pStyle w:val="a1"/>
              <w:jc w:val="center"/>
              <w:rPr>
                <w:lang w:eastAsia="zh-TW"/>
              </w:rPr>
            </w:pPr>
            <w:r w:rsidRPr="00335060">
              <w:t>V</w:t>
            </w:r>
            <w:r>
              <w:t>LIC</w:t>
            </w:r>
            <w:r w:rsidRPr="00335060">
              <w:t>_CenterLineC2_</w:t>
            </w:r>
            <w:r w:rsidR="009D68F8">
              <w:rPr>
                <w:rFonts w:hint="eastAsia"/>
                <w:lang w:eastAsia="zh-TW"/>
              </w:rPr>
              <w:t>1p</w:t>
            </w:r>
            <w:r w:rsidR="009D68F8">
              <w:rPr>
                <w:lang w:eastAsia="zh-TW"/>
              </w:rPr>
              <w:t>m</w:t>
            </w:r>
          </w:p>
        </w:tc>
        <w:tc>
          <w:tcPr>
            <w:tcW w:w="3816" w:type="dxa"/>
          </w:tcPr>
          <w:p w14:paraId="64A198E0" w14:textId="77777777" w:rsidR="006B1F39" w:rsidRPr="00377D6F" w:rsidRDefault="006B1F39" w:rsidP="006B1F39">
            <w:pPr>
              <w:pStyle w:val="a1"/>
            </w:pPr>
            <w:r>
              <w:rPr>
                <w:rFonts w:hint="eastAsia"/>
                <w:lang w:eastAsia="zh-TW"/>
              </w:rPr>
              <w:t>車道中心線曲率</w:t>
            </w:r>
          </w:p>
        </w:tc>
      </w:tr>
      <w:tr w:rsidR="006B1F39" w14:paraId="6039FD1E" w14:textId="77777777" w:rsidTr="00213248">
        <w:tc>
          <w:tcPr>
            <w:tcW w:w="1529" w:type="dxa"/>
          </w:tcPr>
          <w:p w14:paraId="17D23C4F" w14:textId="77777777" w:rsidR="006B1F39" w:rsidRPr="00377D6F" w:rsidRDefault="006B1F39" w:rsidP="006B1F39">
            <w:pPr>
              <w:pStyle w:val="a1"/>
              <w:jc w:val="center"/>
            </w:pPr>
            <w:r w:rsidRPr="00287E71">
              <w:rPr>
                <w:rFonts w:hAnsi="微軟正黑體" w:hint="eastAsia"/>
                <w:lang w:eastAsia="zh-TW"/>
              </w:rPr>
              <w:t>LFC</w:t>
            </w:r>
          </w:p>
        </w:tc>
        <w:tc>
          <w:tcPr>
            <w:tcW w:w="4284" w:type="dxa"/>
          </w:tcPr>
          <w:p w14:paraId="7760654F" w14:textId="1A4F21A7" w:rsidR="006B1F39" w:rsidRPr="00377D6F" w:rsidRDefault="006B1F39" w:rsidP="006B1F39">
            <w:pPr>
              <w:pStyle w:val="a1"/>
              <w:jc w:val="center"/>
            </w:pPr>
            <w:r w:rsidRPr="00335060">
              <w:t>V</w:t>
            </w:r>
            <w:r>
              <w:t>LIC</w:t>
            </w:r>
            <w:r w:rsidRPr="00335060">
              <w:t>_CenterLineC3_</w:t>
            </w:r>
            <w:r w:rsidR="009D68F8">
              <w:t>1pmm</w:t>
            </w:r>
          </w:p>
        </w:tc>
        <w:tc>
          <w:tcPr>
            <w:tcW w:w="3816" w:type="dxa"/>
          </w:tcPr>
          <w:p w14:paraId="481B73E5" w14:textId="77777777" w:rsidR="006B1F39" w:rsidRPr="00377D6F" w:rsidRDefault="006B1F39" w:rsidP="006B1F39">
            <w:pPr>
              <w:pStyle w:val="a1"/>
              <w:rPr>
                <w:lang w:eastAsia="zh-TW"/>
              </w:rPr>
            </w:pPr>
            <w:r>
              <w:rPr>
                <w:rFonts w:hint="eastAsia"/>
                <w:lang w:eastAsia="zh-TW"/>
              </w:rPr>
              <w:t>車道中心線曲率變化率</w:t>
            </w:r>
          </w:p>
        </w:tc>
      </w:tr>
      <w:tr w:rsidR="006B1F39" w14:paraId="5A00A1D7" w14:textId="77777777" w:rsidTr="00213248">
        <w:tc>
          <w:tcPr>
            <w:tcW w:w="1529" w:type="dxa"/>
          </w:tcPr>
          <w:p w14:paraId="2BB05B70" w14:textId="2BCFA1BF" w:rsidR="006B1F39" w:rsidRPr="00C2641B" w:rsidRDefault="005D3BBF" w:rsidP="006B1F39">
            <w:pPr>
              <w:pStyle w:val="a1"/>
              <w:jc w:val="center"/>
              <w:rPr>
                <w:lang w:eastAsia="zh-TW"/>
              </w:rPr>
            </w:pPr>
            <w:r>
              <w:rPr>
                <w:rFonts w:hAnsi="微軟正黑體"/>
                <w:lang w:eastAsia="zh-TW"/>
              </w:rPr>
              <w:lastRenderedPageBreak/>
              <w:t>LIC</w:t>
            </w:r>
            <w:r w:rsidR="006B1F39">
              <w:rPr>
                <w:rFonts w:hAnsi="微軟正黑體" w:hint="eastAsia"/>
                <w:lang w:eastAsia="zh-TW"/>
              </w:rPr>
              <w:t>、</w:t>
            </w:r>
            <w:r w:rsidR="006B1F39" w:rsidRPr="008C4157">
              <w:rPr>
                <w:rFonts w:hAnsi="微軟正黑體" w:hint="eastAsia"/>
                <w:lang w:eastAsia="zh-TW"/>
              </w:rPr>
              <w:t>LKA</w:t>
            </w:r>
            <w:r w:rsidR="006B1F39">
              <w:rPr>
                <w:rFonts w:hAnsi="微軟正黑體" w:hint="eastAsia"/>
                <w:lang w:eastAsia="zh-TW"/>
              </w:rPr>
              <w:t xml:space="preserve"> 、J</w:t>
            </w:r>
            <w:r w:rsidR="006B1F39">
              <w:rPr>
                <w:rFonts w:hAnsi="微軟正黑體"/>
                <w:lang w:eastAsia="zh-TW"/>
              </w:rPr>
              <w:t>UD</w:t>
            </w:r>
          </w:p>
        </w:tc>
        <w:tc>
          <w:tcPr>
            <w:tcW w:w="4284" w:type="dxa"/>
          </w:tcPr>
          <w:p w14:paraId="27B0B4FA" w14:textId="1DFBE0A1" w:rsidR="006B1F39" w:rsidRPr="00360FA0" w:rsidRDefault="009D68F8" w:rsidP="006B1F39">
            <w:pPr>
              <w:pStyle w:val="a1"/>
              <w:jc w:val="center"/>
              <w:rPr>
                <w:lang w:eastAsia="zh-TW"/>
              </w:rPr>
            </w:pPr>
            <w:r w:rsidRPr="009D68F8">
              <w:rPr>
                <w:lang w:eastAsia="zh-TW"/>
              </w:rPr>
              <w:t>VLIC_LnC0L_m</w:t>
            </w:r>
          </w:p>
        </w:tc>
        <w:tc>
          <w:tcPr>
            <w:tcW w:w="3816" w:type="dxa"/>
          </w:tcPr>
          <w:p w14:paraId="411B93C4" w14:textId="16DE4046" w:rsidR="006B1F39" w:rsidRDefault="006B1F39" w:rsidP="006B1F39">
            <w:pPr>
              <w:pStyle w:val="a1"/>
              <w:rPr>
                <w:lang w:eastAsia="zh-TW"/>
              </w:rPr>
            </w:pPr>
            <w:r>
              <w:rPr>
                <w:rFonts w:hint="eastAsia"/>
                <w:lang w:eastAsia="zh-TW"/>
              </w:rPr>
              <w:t>左車道線距離</w:t>
            </w:r>
          </w:p>
        </w:tc>
      </w:tr>
      <w:tr w:rsidR="006B1F39" w14:paraId="092F958A" w14:textId="77777777" w:rsidTr="00213248">
        <w:tc>
          <w:tcPr>
            <w:tcW w:w="1529" w:type="dxa"/>
          </w:tcPr>
          <w:p w14:paraId="654D9490" w14:textId="6BB4D224" w:rsidR="006B1F39" w:rsidRPr="00C2641B" w:rsidRDefault="005D3BBF" w:rsidP="006B1F39">
            <w:pPr>
              <w:pStyle w:val="a1"/>
              <w:jc w:val="center"/>
              <w:rPr>
                <w:lang w:eastAsia="zh-TW"/>
              </w:rPr>
            </w:pPr>
            <w:r>
              <w:rPr>
                <w:rFonts w:hAnsi="微軟正黑體"/>
                <w:lang w:eastAsia="zh-TW"/>
              </w:rPr>
              <w:t>LIC</w:t>
            </w:r>
            <w:r w:rsidR="006B1F39">
              <w:rPr>
                <w:rFonts w:hAnsi="微軟正黑體" w:hint="eastAsia"/>
                <w:lang w:eastAsia="zh-TW"/>
              </w:rPr>
              <w:t>、</w:t>
            </w:r>
            <w:r w:rsidR="006B1F39" w:rsidRPr="008C4157">
              <w:rPr>
                <w:rFonts w:hAnsi="微軟正黑體" w:hint="eastAsia"/>
                <w:lang w:eastAsia="zh-TW"/>
              </w:rPr>
              <w:t>LKA</w:t>
            </w:r>
            <w:r w:rsidR="006B1F39">
              <w:rPr>
                <w:rFonts w:hAnsi="微軟正黑體" w:hint="eastAsia"/>
                <w:lang w:eastAsia="zh-TW"/>
              </w:rPr>
              <w:t xml:space="preserve"> 、J</w:t>
            </w:r>
            <w:r w:rsidR="006B1F39">
              <w:rPr>
                <w:rFonts w:hAnsi="微軟正黑體"/>
                <w:lang w:eastAsia="zh-TW"/>
              </w:rPr>
              <w:t>UD</w:t>
            </w:r>
          </w:p>
        </w:tc>
        <w:tc>
          <w:tcPr>
            <w:tcW w:w="4284" w:type="dxa"/>
          </w:tcPr>
          <w:p w14:paraId="6C4941E2" w14:textId="25BEB77F" w:rsidR="006B1F39" w:rsidRPr="00360FA0" w:rsidRDefault="009D68F8" w:rsidP="006B1F39">
            <w:pPr>
              <w:pStyle w:val="a1"/>
              <w:jc w:val="center"/>
              <w:rPr>
                <w:lang w:eastAsia="zh-TW"/>
              </w:rPr>
            </w:pPr>
            <w:r w:rsidRPr="009D68F8">
              <w:rPr>
                <w:lang w:eastAsia="zh-TW"/>
              </w:rPr>
              <w:t>VLIC_LnC1L_rad</w:t>
            </w:r>
          </w:p>
        </w:tc>
        <w:tc>
          <w:tcPr>
            <w:tcW w:w="3816" w:type="dxa"/>
          </w:tcPr>
          <w:p w14:paraId="517178AE" w14:textId="77777777" w:rsidR="006B1F39" w:rsidRDefault="006B1F39" w:rsidP="006B1F39">
            <w:pPr>
              <w:pStyle w:val="a1"/>
              <w:rPr>
                <w:lang w:eastAsia="zh-TW"/>
              </w:rPr>
            </w:pPr>
            <w:r>
              <w:rPr>
                <w:rFonts w:hint="eastAsia"/>
                <w:lang w:eastAsia="zh-TW"/>
              </w:rPr>
              <w:t>左車道線斜率</w:t>
            </w:r>
          </w:p>
        </w:tc>
      </w:tr>
      <w:tr w:rsidR="006B1F39" w14:paraId="51014A07" w14:textId="77777777" w:rsidTr="00213248">
        <w:tc>
          <w:tcPr>
            <w:tcW w:w="1529" w:type="dxa"/>
          </w:tcPr>
          <w:p w14:paraId="018878F2" w14:textId="69E9AD59" w:rsidR="006B1F39" w:rsidRPr="00C2641B" w:rsidRDefault="005D3BBF" w:rsidP="006B1F39">
            <w:pPr>
              <w:pStyle w:val="a1"/>
              <w:jc w:val="center"/>
              <w:rPr>
                <w:lang w:eastAsia="zh-TW"/>
              </w:rPr>
            </w:pPr>
            <w:r>
              <w:rPr>
                <w:rFonts w:hAnsi="微軟正黑體"/>
                <w:lang w:eastAsia="zh-TW"/>
              </w:rPr>
              <w:t>LIC</w:t>
            </w:r>
            <w:r w:rsidR="006B1F39">
              <w:rPr>
                <w:rFonts w:hAnsi="微軟正黑體" w:hint="eastAsia"/>
                <w:lang w:eastAsia="zh-TW"/>
              </w:rPr>
              <w:t>、</w:t>
            </w:r>
            <w:r w:rsidR="006B1F39" w:rsidRPr="008C4157">
              <w:rPr>
                <w:rFonts w:hAnsi="微軟正黑體" w:hint="eastAsia"/>
                <w:lang w:eastAsia="zh-TW"/>
              </w:rPr>
              <w:t>LKA</w:t>
            </w:r>
          </w:p>
        </w:tc>
        <w:tc>
          <w:tcPr>
            <w:tcW w:w="4284" w:type="dxa"/>
          </w:tcPr>
          <w:p w14:paraId="6B949D06" w14:textId="239A274C" w:rsidR="006B1F39" w:rsidRPr="00360FA0" w:rsidRDefault="009D68F8" w:rsidP="006B1F39">
            <w:pPr>
              <w:pStyle w:val="a1"/>
              <w:jc w:val="center"/>
              <w:rPr>
                <w:lang w:eastAsia="zh-TW"/>
              </w:rPr>
            </w:pPr>
            <w:r w:rsidRPr="009D68F8">
              <w:rPr>
                <w:lang w:eastAsia="zh-TW"/>
              </w:rPr>
              <w:t>VLIC_LnC2L_1pm</w:t>
            </w:r>
          </w:p>
        </w:tc>
        <w:tc>
          <w:tcPr>
            <w:tcW w:w="3816" w:type="dxa"/>
          </w:tcPr>
          <w:p w14:paraId="3F58E977" w14:textId="77777777" w:rsidR="006B1F39" w:rsidRDefault="006B1F39" w:rsidP="006B1F39">
            <w:pPr>
              <w:pStyle w:val="a1"/>
              <w:rPr>
                <w:lang w:eastAsia="zh-TW"/>
              </w:rPr>
            </w:pPr>
            <w:r>
              <w:rPr>
                <w:rFonts w:hint="eastAsia"/>
                <w:lang w:eastAsia="zh-TW"/>
              </w:rPr>
              <w:t>左車道線曲率</w:t>
            </w:r>
          </w:p>
        </w:tc>
      </w:tr>
      <w:tr w:rsidR="009D68F8" w14:paraId="0E4C73F3" w14:textId="77777777" w:rsidTr="00213248">
        <w:tc>
          <w:tcPr>
            <w:tcW w:w="1529" w:type="dxa"/>
          </w:tcPr>
          <w:p w14:paraId="3981D98B" w14:textId="1BF91455" w:rsidR="009D68F8" w:rsidRPr="00C2641B" w:rsidRDefault="005D3BBF" w:rsidP="009D68F8">
            <w:pPr>
              <w:pStyle w:val="a1"/>
              <w:jc w:val="center"/>
              <w:rPr>
                <w:lang w:eastAsia="zh-TW"/>
              </w:rPr>
            </w:pPr>
            <w:r>
              <w:rPr>
                <w:rFonts w:hAnsi="微軟正黑體"/>
                <w:lang w:eastAsia="zh-TW"/>
              </w:rPr>
              <w:t>LIC</w:t>
            </w:r>
            <w:r w:rsidR="009D68F8">
              <w:rPr>
                <w:rFonts w:hAnsi="微軟正黑體" w:hint="eastAsia"/>
                <w:lang w:eastAsia="zh-TW"/>
              </w:rPr>
              <w:t>、</w:t>
            </w:r>
            <w:r w:rsidR="009D68F8" w:rsidRPr="008C4157">
              <w:rPr>
                <w:rFonts w:hAnsi="微軟正黑體" w:hint="eastAsia"/>
                <w:lang w:eastAsia="zh-TW"/>
              </w:rPr>
              <w:t>LKA</w:t>
            </w:r>
          </w:p>
        </w:tc>
        <w:tc>
          <w:tcPr>
            <w:tcW w:w="4284" w:type="dxa"/>
          </w:tcPr>
          <w:p w14:paraId="45836BA8" w14:textId="1CEDD262" w:rsidR="009D68F8" w:rsidRPr="00360FA0" w:rsidRDefault="009D68F8" w:rsidP="009D68F8">
            <w:pPr>
              <w:pStyle w:val="a1"/>
              <w:jc w:val="center"/>
              <w:rPr>
                <w:lang w:eastAsia="zh-TW"/>
              </w:rPr>
            </w:pPr>
            <w:r w:rsidRPr="009D68F8">
              <w:rPr>
                <w:lang w:eastAsia="zh-TW"/>
              </w:rPr>
              <w:t>VLIC_LnC2L_1pm</w:t>
            </w:r>
            <w:r>
              <w:rPr>
                <w:lang w:eastAsia="zh-TW"/>
              </w:rPr>
              <w:t>m</w:t>
            </w:r>
          </w:p>
        </w:tc>
        <w:tc>
          <w:tcPr>
            <w:tcW w:w="3816" w:type="dxa"/>
          </w:tcPr>
          <w:p w14:paraId="5DC5F4C8" w14:textId="77777777" w:rsidR="009D68F8" w:rsidRDefault="009D68F8" w:rsidP="009D68F8">
            <w:pPr>
              <w:pStyle w:val="a1"/>
              <w:rPr>
                <w:lang w:eastAsia="zh-TW"/>
              </w:rPr>
            </w:pPr>
            <w:r>
              <w:rPr>
                <w:rFonts w:hint="eastAsia"/>
                <w:lang w:eastAsia="zh-TW"/>
              </w:rPr>
              <w:t>左車道線曲率變化率</w:t>
            </w:r>
          </w:p>
        </w:tc>
      </w:tr>
      <w:tr w:rsidR="006B1F39" w14:paraId="26718AD6" w14:textId="77777777" w:rsidTr="00213248">
        <w:tc>
          <w:tcPr>
            <w:tcW w:w="1529" w:type="dxa"/>
          </w:tcPr>
          <w:p w14:paraId="2608FC35" w14:textId="036914E9" w:rsidR="006B1F39" w:rsidRPr="00C2641B" w:rsidRDefault="005D3BBF" w:rsidP="006B1F39">
            <w:pPr>
              <w:pStyle w:val="a1"/>
              <w:jc w:val="center"/>
              <w:rPr>
                <w:lang w:eastAsia="zh-TW"/>
              </w:rPr>
            </w:pPr>
            <w:r>
              <w:rPr>
                <w:rFonts w:hAnsi="微軟正黑體"/>
                <w:lang w:eastAsia="zh-TW"/>
              </w:rPr>
              <w:t>LIC</w:t>
            </w:r>
            <w:r w:rsidR="006B1F39">
              <w:rPr>
                <w:rFonts w:hAnsi="微軟正黑體" w:hint="eastAsia"/>
                <w:lang w:eastAsia="zh-TW"/>
              </w:rPr>
              <w:t>、</w:t>
            </w:r>
            <w:r w:rsidR="006B1F39" w:rsidRPr="00276D64">
              <w:rPr>
                <w:rFonts w:hAnsi="微軟正黑體" w:hint="eastAsia"/>
                <w:lang w:eastAsia="zh-TW"/>
              </w:rPr>
              <w:t>LKA</w:t>
            </w:r>
            <w:r w:rsidR="006B1F39">
              <w:rPr>
                <w:rFonts w:hAnsi="微軟正黑體" w:hint="eastAsia"/>
                <w:lang w:eastAsia="zh-TW"/>
              </w:rPr>
              <w:t>、J</w:t>
            </w:r>
            <w:r w:rsidR="006B1F39">
              <w:rPr>
                <w:rFonts w:hAnsi="微軟正黑體"/>
                <w:lang w:eastAsia="zh-TW"/>
              </w:rPr>
              <w:t>UD</w:t>
            </w:r>
          </w:p>
        </w:tc>
        <w:tc>
          <w:tcPr>
            <w:tcW w:w="4284" w:type="dxa"/>
          </w:tcPr>
          <w:p w14:paraId="41C0494E" w14:textId="6F575120" w:rsidR="006B1F39" w:rsidRPr="00360FA0" w:rsidRDefault="009D68F8" w:rsidP="006B1F39">
            <w:pPr>
              <w:pStyle w:val="a1"/>
              <w:jc w:val="center"/>
              <w:rPr>
                <w:lang w:eastAsia="zh-TW"/>
              </w:rPr>
            </w:pPr>
            <w:r w:rsidRPr="009D68F8">
              <w:rPr>
                <w:lang w:eastAsia="zh-TW"/>
              </w:rPr>
              <w:t>VLIC_LnC0</w:t>
            </w:r>
            <w:r>
              <w:rPr>
                <w:lang w:eastAsia="zh-TW"/>
              </w:rPr>
              <w:t>R</w:t>
            </w:r>
            <w:r w:rsidRPr="009D68F8">
              <w:rPr>
                <w:lang w:eastAsia="zh-TW"/>
              </w:rPr>
              <w:t>_m</w:t>
            </w:r>
          </w:p>
        </w:tc>
        <w:tc>
          <w:tcPr>
            <w:tcW w:w="3816" w:type="dxa"/>
          </w:tcPr>
          <w:p w14:paraId="08C91D31" w14:textId="77777777" w:rsidR="006B1F39" w:rsidRDefault="006B1F39" w:rsidP="006B1F39">
            <w:pPr>
              <w:pStyle w:val="a1"/>
              <w:rPr>
                <w:lang w:eastAsia="zh-TW"/>
              </w:rPr>
            </w:pPr>
            <w:r>
              <w:rPr>
                <w:rFonts w:hint="eastAsia"/>
                <w:lang w:eastAsia="zh-TW"/>
              </w:rPr>
              <w:t>右車道線距離</w:t>
            </w:r>
          </w:p>
        </w:tc>
      </w:tr>
      <w:tr w:rsidR="006B1F39" w14:paraId="46EFCD0A" w14:textId="77777777" w:rsidTr="00213248">
        <w:tc>
          <w:tcPr>
            <w:tcW w:w="1529" w:type="dxa"/>
          </w:tcPr>
          <w:p w14:paraId="6CE809C2" w14:textId="3B6CA18B" w:rsidR="006B1F39" w:rsidRPr="00C2641B" w:rsidRDefault="005D3BBF" w:rsidP="006B1F39">
            <w:pPr>
              <w:pStyle w:val="a1"/>
              <w:jc w:val="center"/>
              <w:rPr>
                <w:lang w:eastAsia="zh-TW"/>
              </w:rPr>
            </w:pPr>
            <w:r>
              <w:rPr>
                <w:rFonts w:hAnsi="微軟正黑體"/>
                <w:lang w:eastAsia="zh-TW"/>
              </w:rPr>
              <w:t>LIC</w:t>
            </w:r>
            <w:r w:rsidR="006B1F39">
              <w:rPr>
                <w:rFonts w:hAnsi="微軟正黑體" w:hint="eastAsia"/>
                <w:lang w:eastAsia="zh-TW"/>
              </w:rPr>
              <w:t>、</w:t>
            </w:r>
            <w:r w:rsidR="006B1F39" w:rsidRPr="00276D64">
              <w:rPr>
                <w:rFonts w:hAnsi="微軟正黑體" w:hint="eastAsia"/>
                <w:lang w:eastAsia="zh-TW"/>
              </w:rPr>
              <w:t>LKA</w:t>
            </w:r>
            <w:r w:rsidR="006B1F39">
              <w:rPr>
                <w:rFonts w:hAnsi="微軟正黑體" w:hint="eastAsia"/>
                <w:lang w:eastAsia="zh-TW"/>
              </w:rPr>
              <w:t>、J</w:t>
            </w:r>
            <w:r w:rsidR="006B1F39">
              <w:rPr>
                <w:rFonts w:hAnsi="微軟正黑體"/>
                <w:lang w:eastAsia="zh-TW"/>
              </w:rPr>
              <w:t>UD</w:t>
            </w:r>
          </w:p>
        </w:tc>
        <w:tc>
          <w:tcPr>
            <w:tcW w:w="4284" w:type="dxa"/>
          </w:tcPr>
          <w:p w14:paraId="1CCB4566" w14:textId="7FE3408F" w:rsidR="006B1F39" w:rsidRPr="00360FA0" w:rsidRDefault="009D68F8" w:rsidP="006B1F39">
            <w:pPr>
              <w:pStyle w:val="a1"/>
              <w:jc w:val="center"/>
              <w:rPr>
                <w:lang w:eastAsia="zh-TW"/>
              </w:rPr>
            </w:pPr>
            <w:r w:rsidRPr="009D68F8">
              <w:rPr>
                <w:lang w:eastAsia="zh-TW"/>
              </w:rPr>
              <w:t>VLIC_LnC1</w:t>
            </w:r>
            <w:r>
              <w:rPr>
                <w:lang w:eastAsia="zh-TW"/>
              </w:rPr>
              <w:t>R</w:t>
            </w:r>
            <w:r w:rsidRPr="009D68F8">
              <w:rPr>
                <w:lang w:eastAsia="zh-TW"/>
              </w:rPr>
              <w:t>_rad</w:t>
            </w:r>
          </w:p>
        </w:tc>
        <w:tc>
          <w:tcPr>
            <w:tcW w:w="3816" w:type="dxa"/>
          </w:tcPr>
          <w:p w14:paraId="3D321F84" w14:textId="77777777" w:rsidR="006B1F39" w:rsidRDefault="006B1F39" w:rsidP="006B1F39">
            <w:pPr>
              <w:pStyle w:val="a1"/>
              <w:rPr>
                <w:lang w:eastAsia="zh-TW"/>
              </w:rPr>
            </w:pPr>
            <w:r>
              <w:rPr>
                <w:rFonts w:hint="eastAsia"/>
                <w:lang w:eastAsia="zh-TW"/>
              </w:rPr>
              <w:t>右車道線斜率</w:t>
            </w:r>
          </w:p>
        </w:tc>
      </w:tr>
      <w:tr w:rsidR="006B1F39" w14:paraId="60F11574" w14:textId="77777777" w:rsidTr="00213248">
        <w:tc>
          <w:tcPr>
            <w:tcW w:w="1529" w:type="dxa"/>
          </w:tcPr>
          <w:p w14:paraId="7899DA69" w14:textId="71820634" w:rsidR="006B1F39" w:rsidRPr="00C2641B" w:rsidRDefault="005D3BBF" w:rsidP="006B1F39">
            <w:pPr>
              <w:pStyle w:val="a1"/>
              <w:jc w:val="center"/>
              <w:rPr>
                <w:lang w:eastAsia="zh-TW"/>
              </w:rPr>
            </w:pPr>
            <w:r>
              <w:rPr>
                <w:rFonts w:hAnsi="微軟正黑體"/>
                <w:lang w:eastAsia="zh-TW"/>
              </w:rPr>
              <w:t>LIC</w:t>
            </w:r>
            <w:r w:rsidR="006B1F39">
              <w:rPr>
                <w:rFonts w:hAnsi="微軟正黑體" w:hint="eastAsia"/>
                <w:lang w:eastAsia="zh-TW"/>
              </w:rPr>
              <w:t>、</w:t>
            </w:r>
            <w:r w:rsidR="006B1F39" w:rsidRPr="00276D64">
              <w:rPr>
                <w:rFonts w:hAnsi="微軟正黑體" w:hint="eastAsia"/>
                <w:lang w:eastAsia="zh-TW"/>
              </w:rPr>
              <w:t>LKA</w:t>
            </w:r>
          </w:p>
        </w:tc>
        <w:tc>
          <w:tcPr>
            <w:tcW w:w="4284" w:type="dxa"/>
          </w:tcPr>
          <w:p w14:paraId="415CEFEC" w14:textId="10F923EA" w:rsidR="006B1F39" w:rsidRPr="00360FA0" w:rsidRDefault="009D68F8" w:rsidP="006B1F39">
            <w:pPr>
              <w:pStyle w:val="a1"/>
              <w:jc w:val="center"/>
              <w:rPr>
                <w:lang w:eastAsia="zh-TW"/>
              </w:rPr>
            </w:pPr>
            <w:r w:rsidRPr="009D68F8">
              <w:rPr>
                <w:lang w:eastAsia="zh-TW"/>
              </w:rPr>
              <w:t>VLIC_LnC2</w:t>
            </w:r>
            <w:r>
              <w:rPr>
                <w:lang w:eastAsia="zh-TW"/>
              </w:rPr>
              <w:t>R</w:t>
            </w:r>
            <w:r w:rsidRPr="009D68F8">
              <w:rPr>
                <w:lang w:eastAsia="zh-TW"/>
              </w:rPr>
              <w:t>_1pm</w:t>
            </w:r>
          </w:p>
        </w:tc>
        <w:tc>
          <w:tcPr>
            <w:tcW w:w="3816" w:type="dxa"/>
          </w:tcPr>
          <w:p w14:paraId="256CFB4A" w14:textId="77777777" w:rsidR="006B1F39" w:rsidRDefault="006B1F39" w:rsidP="006B1F39">
            <w:pPr>
              <w:pStyle w:val="a1"/>
              <w:rPr>
                <w:lang w:eastAsia="zh-TW"/>
              </w:rPr>
            </w:pPr>
            <w:r>
              <w:rPr>
                <w:rFonts w:hint="eastAsia"/>
                <w:lang w:eastAsia="zh-TW"/>
              </w:rPr>
              <w:t>右車道線曲率</w:t>
            </w:r>
          </w:p>
        </w:tc>
      </w:tr>
      <w:tr w:rsidR="009D68F8" w14:paraId="687F622E" w14:textId="77777777" w:rsidTr="00213248">
        <w:tc>
          <w:tcPr>
            <w:tcW w:w="1529" w:type="dxa"/>
          </w:tcPr>
          <w:p w14:paraId="1BD0FF99" w14:textId="1CFA79DA" w:rsidR="009D68F8" w:rsidRPr="00C2641B" w:rsidRDefault="005D3BBF" w:rsidP="009D68F8">
            <w:pPr>
              <w:pStyle w:val="a1"/>
              <w:jc w:val="center"/>
              <w:rPr>
                <w:lang w:eastAsia="zh-TW"/>
              </w:rPr>
            </w:pPr>
            <w:r>
              <w:rPr>
                <w:rFonts w:hAnsi="微軟正黑體"/>
                <w:lang w:eastAsia="zh-TW"/>
              </w:rPr>
              <w:t>LIC</w:t>
            </w:r>
            <w:r w:rsidR="009D68F8">
              <w:rPr>
                <w:rFonts w:hAnsi="微軟正黑體" w:hint="eastAsia"/>
                <w:lang w:eastAsia="zh-TW"/>
              </w:rPr>
              <w:t>、</w:t>
            </w:r>
            <w:r w:rsidR="009D68F8" w:rsidRPr="00276D64">
              <w:rPr>
                <w:rFonts w:hAnsi="微軟正黑體" w:hint="eastAsia"/>
                <w:lang w:eastAsia="zh-TW"/>
              </w:rPr>
              <w:t>LKA</w:t>
            </w:r>
          </w:p>
        </w:tc>
        <w:tc>
          <w:tcPr>
            <w:tcW w:w="4284" w:type="dxa"/>
          </w:tcPr>
          <w:p w14:paraId="3BEA5F1C" w14:textId="1BA372F9" w:rsidR="009D68F8" w:rsidRPr="00360FA0" w:rsidRDefault="009D68F8" w:rsidP="009D68F8">
            <w:pPr>
              <w:pStyle w:val="a1"/>
              <w:jc w:val="center"/>
              <w:rPr>
                <w:lang w:eastAsia="zh-TW"/>
              </w:rPr>
            </w:pPr>
            <w:r w:rsidRPr="009D68F8">
              <w:rPr>
                <w:lang w:eastAsia="zh-TW"/>
              </w:rPr>
              <w:t>VLIC_LnC2</w:t>
            </w:r>
            <w:r>
              <w:rPr>
                <w:lang w:eastAsia="zh-TW"/>
              </w:rPr>
              <w:t>R</w:t>
            </w:r>
            <w:r w:rsidRPr="009D68F8">
              <w:rPr>
                <w:lang w:eastAsia="zh-TW"/>
              </w:rPr>
              <w:t>_1pm</w:t>
            </w:r>
            <w:r>
              <w:rPr>
                <w:lang w:eastAsia="zh-TW"/>
              </w:rPr>
              <w:t>m</w:t>
            </w:r>
          </w:p>
        </w:tc>
        <w:tc>
          <w:tcPr>
            <w:tcW w:w="3816" w:type="dxa"/>
          </w:tcPr>
          <w:p w14:paraId="294F7670" w14:textId="77777777" w:rsidR="009D68F8" w:rsidRDefault="009D68F8" w:rsidP="009D68F8">
            <w:pPr>
              <w:pStyle w:val="a1"/>
              <w:rPr>
                <w:lang w:eastAsia="zh-TW"/>
              </w:rPr>
            </w:pPr>
            <w:r>
              <w:rPr>
                <w:rFonts w:hint="eastAsia"/>
                <w:lang w:eastAsia="zh-TW"/>
              </w:rPr>
              <w:t>右車道線曲率變化率</w:t>
            </w:r>
          </w:p>
        </w:tc>
      </w:tr>
      <w:tr w:rsidR="006B1F39" w14:paraId="3D0DD578" w14:textId="77777777" w:rsidTr="00213248">
        <w:tc>
          <w:tcPr>
            <w:tcW w:w="1529" w:type="dxa"/>
          </w:tcPr>
          <w:p w14:paraId="79E66117" w14:textId="2A0F5999" w:rsidR="006B1F39" w:rsidRPr="00C2641B" w:rsidRDefault="005D3BBF" w:rsidP="006B1F39">
            <w:pPr>
              <w:pStyle w:val="a1"/>
              <w:jc w:val="center"/>
              <w:rPr>
                <w:lang w:eastAsia="zh-TW"/>
              </w:rPr>
            </w:pPr>
            <w:r>
              <w:rPr>
                <w:rFonts w:hAnsi="微軟正黑體"/>
                <w:lang w:eastAsia="zh-TW"/>
              </w:rPr>
              <w:t>LIC</w:t>
            </w:r>
          </w:p>
        </w:tc>
        <w:tc>
          <w:tcPr>
            <w:tcW w:w="4284" w:type="dxa"/>
          </w:tcPr>
          <w:p w14:paraId="16279C27" w14:textId="4AE3D80F" w:rsidR="006B1F39" w:rsidRPr="00360FA0" w:rsidRDefault="006B1F39" w:rsidP="006B1F39">
            <w:pPr>
              <w:pStyle w:val="a1"/>
              <w:jc w:val="center"/>
              <w:rPr>
                <w:lang w:eastAsia="zh-TW"/>
              </w:rPr>
            </w:pPr>
            <w:r w:rsidRPr="00335060">
              <w:rPr>
                <w:lang w:eastAsia="zh-TW"/>
              </w:rPr>
              <w:t>V</w:t>
            </w:r>
            <w:r>
              <w:rPr>
                <w:lang w:eastAsia="zh-TW"/>
              </w:rPr>
              <w:t>LIC</w:t>
            </w:r>
            <w:r w:rsidRPr="00335060">
              <w:rPr>
                <w:lang w:eastAsia="zh-TW"/>
              </w:rPr>
              <w:t>_TLCL_s</w:t>
            </w:r>
          </w:p>
        </w:tc>
        <w:tc>
          <w:tcPr>
            <w:tcW w:w="3816" w:type="dxa"/>
          </w:tcPr>
          <w:p w14:paraId="089E541F" w14:textId="77777777" w:rsidR="006B1F39" w:rsidRDefault="006B1F39" w:rsidP="006B1F39">
            <w:pPr>
              <w:pStyle w:val="a1"/>
              <w:rPr>
                <w:lang w:eastAsia="zh-TW"/>
              </w:rPr>
            </w:pPr>
            <w:r>
              <w:rPr>
                <w:rFonts w:hint="eastAsia"/>
                <w:lang w:eastAsia="zh-TW"/>
              </w:rPr>
              <w:t>跨越左車道時間</w:t>
            </w:r>
          </w:p>
        </w:tc>
      </w:tr>
      <w:tr w:rsidR="006B1F39" w14:paraId="37A3F535" w14:textId="77777777" w:rsidTr="00213248">
        <w:tc>
          <w:tcPr>
            <w:tcW w:w="1529" w:type="dxa"/>
          </w:tcPr>
          <w:p w14:paraId="56C33CE0" w14:textId="04C7B6AF" w:rsidR="006B1F39" w:rsidRPr="00C2641B" w:rsidRDefault="005D3BBF" w:rsidP="006B1F39">
            <w:pPr>
              <w:pStyle w:val="a1"/>
              <w:jc w:val="center"/>
              <w:rPr>
                <w:lang w:eastAsia="zh-TW"/>
              </w:rPr>
            </w:pPr>
            <w:r>
              <w:rPr>
                <w:rFonts w:hAnsi="微軟正黑體"/>
                <w:lang w:eastAsia="zh-TW"/>
              </w:rPr>
              <w:t>LIC</w:t>
            </w:r>
          </w:p>
        </w:tc>
        <w:tc>
          <w:tcPr>
            <w:tcW w:w="4284" w:type="dxa"/>
          </w:tcPr>
          <w:p w14:paraId="1B0346E0" w14:textId="5792A1F8" w:rsidR="006B1F39" w:rsidRPr="00360FA0" w:rsidRDefault="006B1F39" w:rsidP="006B1F39">
            <w:pPr>
              <w:pStyle w:val="a1"/>
              <w:jc w:val="center"/>
              <w:rPr>
                <w:lang w:eastAsia="zh-TW"/>
              </w:rPr>
            </w:pPr>
            <w:r w:rsidRPr="00335060">
              <w:rPr>
                <w:lang w:eastAsia="zh-TW"/>
              </w:rPr>
              <w:t>V</w:t>
            </w:r>
            <w:r>
              <w:rPr>
                <w:lang w:eastAsia="zh-TW"/>
              </w:rPr>
              <w:t>LIC</w:t>
            </w:r>
            <w:r w:rsidRPr="00335060">
              <w:rPr>
                <w:lang w:eastAsia="zh-TW"/>
              </w:rPr>
              <w:t>_TLCR_s</w:t>
            </w:r>
          </w:p>
        </w:tc>
        <w:tc>
          <w:tcPr>
            <w:tcW w:w="3816" w:type="dxa"/>
          </w:tcPr>
          <w:p w14:paraId="67C2CF9F" w14:textId="77777777" w:rsidR="006B1F39" w:rsidRDefault="006B1F39" w:rsidP="006B1F39">
            <w:pPr>
              <w:pStyle w:val="a1"/>
              <w:rPr>
                <w:lang w:eastAsia="zh-TW"/>
              </w:rPr>
            </w:pPr>
            <w:r>
              <w:rPr>
                <w:rFonts w:hint="eastAsia"/>
                <w:lang w:eastAsia="zh-TW"/>
              </w:rPr>
              <w:t>跨越右車道時間</w:t>
            </w:r>
          </w:p>
        </w:tc>
      </w:tr>
      <w:tr w:rsidR="006B1F39" w14:paraId="28114A76" w14:textId="77777777" w:rsidTr="00213248">
        <w:tc>
          <w:tcPr>
            <w:tcW w:w="1529" w:type="dxa"/>
          </w:tcPr>
          <w:p w14:paraId="130566D1" w14:textId="39BDF837" w:rsidR="006B1F39" w:rsidRPr="00C2641B" w:rsidRDefault="005D3BBF" w:rsidP="006B1F39">
            <w:pPr>
              <w:pStyle w:val="a1"/>
              <w:jc w:val="center"/>
              <w:rPr>
                <w:lang w:eastAsia="zh-TW"/>
              </w:rPr>
            </w:pPr>
            <w:r>
              <w:rPr>
                <w:rFonts w:hAnsi="微軟正黑體"/>
                <w:lang w:eastAsia="zh-TW"/>
              </w:rPr>
              <w:t>LIC</w:t>
            </w:r>
          </w:p>
        </w:tc>
        <w:tc>
          <w:tcPr>
            <w:tcW w:w="4284" w:type="dxa"/>
          </w:tcPr>
          <w:p w14:paraId="51460C0F" w14:textId="0B444551" w:rsidR="006B1F39" w:rsidRPr="00360FA0" w:rsidRDefault="006B1F39" w:rsidP="006B1F39">
            <w:pPr>
              <w:pStyle w:val="a1"/>
              <w:jc w:val="center"/>
              <w:rPr>
                <w:lang w:eastAsia="zh-TW"/>
              </w:rPr>
            </w:pPr>
            <w:proofErr w:type="spellStart"/>
            <w:r w:rsidRPr="00335060">
              <w:rPr>
                <w:lang w:eastAsia="zh-TW"/>
              </w:rPr>
              <w:t>V</w:t>
            </w:r>
            <w:r>
              <w:rPr>
                <w:lang w:eastAsia="zh-TW"/>
              </w:rPr>
              <w:t>LIC</w:t>
            </w:r>
            <w:r w:rsidRPr="00335060">
              <w:rPr>
                <w:lang w:eastAsia="zh-TW"/>
              </w:rPr>
              <w:t>_ResidualLnL_s</w:t>
            </w:r>
            <w:proofErr w:type="spellEnd"/>
          </w:p>
        </w:tc>
        <w:tc>
          <w:tcPr>
            <w:tcW w:w="3816" w:type="dxa"/>
          </w:tcPr>
          <w:p w14:paraId="074974C4" w14:textId="77777777" w:rsidR="006B1F39" w:rsidRDefault="006B1F39" w:rsidP="006B1F39">
            <w:pPr>
              <w:pStyle w:val="a1"/>
              <w:rPr>
                <w:lang w:eastAsia="zh-TW"/>
              </w:rPr>
            </w:pPr>
            <w:r>
              <w:rPr>
                <w:rFonts w:hint="eastAsia"/>
                <w:lang w:eastAsia="zh-TW"/>
              </w:rPr>
              <w:t>左車道殘餘時間</w:t>
            </w:r>
          </w:p>
        </w:tc>
      </w:tr>
      <w:tr w:rsidR="006B1F39" w14:paraId="16000E2C" w14:textId="77777777" w:rsidTr="00213248">
        <w:tc>
          <w:tcPr>
            <w:tcW w:w="1529" w:type="dxa"/>
          </w:tcPr>
          <w:p w14:paraId="3A6260BE" w14:textId="33230A15" w:rsidR="006B1F39" w:rsidRPr="00C2641B" w:rsidRDefault="005D3BBF" w:rsidP="006B1F39">
            <w:pPr>
              <w:pStyle w:val="a1"/>
              <w:jc w:val="center"/>
              <w:rPr>
                <w:lang w:eastAsia="zh-TW"/>
              </w:rPr>
            </w:pPr>
            <w:r>
              <w:rPr>
                <w:rFonts w:hAnsi="微軟正黑體"/>
                <w:lang w:eastAsia="zh-TW"/>
              </w:rPr>
              <w:t>LIC</w:t>
            </w:r>
          </w:p>
        </w:tc>
        <w:tc>
          <w:tcPr>
            <w:tcW w:w="4284" w:type="dxa"/>
          </w:tcPr>
          <w:p w14:paraId="6B2624A0" w14:textId="06588CEA" w:rsidR="006B1F39" w:rsidRPr="00360FA0" w:rsidRDefault="006B1F39" w:rsidP="006B1F39">
            <w:pPr>
              <w:pStyle w:val="a1"/>
              <w:jc w:val="center"/>
              <w:rPr>
                <w:lang w:eastAsia="zh-TW"/>
              </w:rPr>
            </w:pPr>
            <w:proofErr w:type="spellStart"/>
            <w:r w:rsidRPr="00335060">
              <w:rPr>
                <w:lang w:eastAsia="zh-TW"/>
              </w:rPr>
              <w:t>V</w:t>
            </w:r>
            <w:r>
              <w:rPr>
                <w:lang w:eastAsia="zh-TW"/>
              </w:rPr>
              <w:t>LIC</w:t>
            </w:r>
            <w:r w:rsidRPr="00335060">
              <w:rPr>
                <w:lang w:eastAsia="zh-TW"/>
              </w:rPr>
              <w:t>_ResidualLnR_s</w:t>
            </w:r>
            <w:proofErr w:type="spellEnd"/>
          </w:p>
        </w:tc>
        <w:tc>
          <w:tcPr>
            <w:tcW w:w="3816" w:type="dxa"/>
          </w:tcPr>
          <w:p w14:paraId="3157F288" w14:textId="77777777" w:rsidR="006B1F39" w:rsidRDefault="006B1F39" w:rsidP="006B1F39">
            <w:pPr>
              <w:pStyle w:val="a1"/>
              <w:rPr>
                <w:lang w:eastAsia="zh-TW"/>
              </w:rPr>
            </w:pPr>
            <w:r>
              <w:rPr>
                <w:rFonts w:hint="eastAsia"/>
                <w:lang w:eastAsia="zh-TW"/>
              </w:rPr>
              <w:t>右車道殘餘時間</w:t>
            </w:r>
          </w:p>
        </w:tc>
      </w:tr>
      <w:tr w:rsidR="00715ECA" w14:paraId="607C6003" w14:textId="77777777" w:rsidTr="00213248">
        <w:tc>
          <w:tcPr>
            <w:tcW w:w="1529" w:type="dxa"/>
          </w:tcPr>
          <w:p w14:paraId="1CE26682" w14:textId="5A4066AA" w:rsidR="00715ECA" w:rsidRDefault="00715ECA" w:rsidP="00715ECA">
            <w:pPr>
              <w:pStyle w:val="a1"/>
              <w:jc w:val="center"/>
              <w:rPr>
                <w:rFonts w:hAnsi="微軟正黑體"/>
                <w:lang w:eastAsia="zh-TW"/>
              </w:rPr>
            </w:pPr>
            <w:r>
              <w:rPr>
                <w:rFonts w:hAnsi="微軟正黑體" w:hint="eastAsia"/>
                <w:lang w:eastAsia="zh-TW"/>
              </w:rPr>
              <w:t>J</w:t>
            </w:r>
            <w:r>
              <w:rPr>
                <w:rFonts w:hAnsi="微軟正黑體"/>
                <w:lang w:eastAsia="zh-TW"/>
              </w:rPr>
              <w:t>UD</w:t>
            </w:r>
          </w:p>
        </w:tc>
        <w:tc>
          <w:tcPr>
            <w:tcW w:w="4284" w:type="dxa"/>
          </w:tcPr>
          <w:p w14:paraId="34833E34" w14:textId="73AF6531" w:rsidR="00715ECA" w:rsidRPr="00335060" w:rsidRDefault="00715ECA" w:rsidP="00715ECA">
            <w:pPr>
              <w:pStyle w:val="a1"/>
              <w:jc w:val="center"/>
              <w:rPr>
                <w:lang w:eastAsia="zh-TW"/>
              </w:rPr>
            </w:pPr>
            <w:proofErr w:type="spellStart"/>
            <w:r w:rsidRPr="00971BA5">
              <w:t>V</w:t>
            </w:r>
            <w:r>
              <w:t>LIC</w:t>
            </w:r>
            <w:r w:rsidRPr="00971BA5">
              <w:t>_</w:t>
            </w:r>
            <w:r>
              <w:t>Ln</w:t>
            </w:r>
            <w:r w:rsidRPr="00971BA5">
              <w:t>NotAvail_flg</w:t>
            </w:r>
            <w:proofErr w:type="spellEnd"/>
          </w:p>
        </w:tc>
        <w:tc>
          <w:tcPr>
            <w:tcW w:w="3816" w:type="dxa"/>
          </w:tcPr>
          <w:p w14:paraId="29F6147A" w14:textId="2AC9F60C" w:rsidR="00715ECA" w:rsidRDefault="00715ECA" w:rsidP="00715ECA">
            <w:pPr>
              <w:pStyle w:val="a1"/>
              <w:rPr>
                <w:lang w:eastAsia="zh-TW"/>
              </w:rPr>
            </w:pPr>
            <w:r w:rsidRPr="000B019F">
              <w:rPr>
                <w:rFonts w:hint="eastAsia"/>
                <w:lang w:val="en-US" w:eastAsia="zh-TW"/>
              </w:rPr>
              <w:t>車道線無效旗標</w:t>
            </w:r>
          </w:p>
        </w:tc>
      </w:tr>
      <w:tr w:rsidR="00715ECA" w14:paraId="0EACD79A" w14:textId="77777777" w:rsidTr="00213248">
        <w:tc>
          <w:tcPr>
            <w:tcW w:w="1529" w:type="dxa"/>
          </w:tcPr>
          <w:p w14:paraId="380175D2" w14:textId="20F0FDE8" w:rsidR="00715ECA" w:rsidRDefault="00715ECA" w:rsidP="00715ECA">
            <w:pPr>
              <w:pStyle w:val="a1"/>
              <w:jc w:val="center"/>
              <w:rPr>
                <w:rFonts w:hAnsi="微軟正黑體"/>
                <w:lang w:eastAsia="zh-TW"/>
              </w:rPr>
            </w:pPr>
            <w:r>
              <w:rPr>
                <w:rFonts w:hAnsi="微軟正黑體" w:hint="eastAsia"/>
                <w:lang w:eastAsia="zh-TW"/>
              </w:rPr>
              <w:t>J</w:t>
            </w:r>
            <w:r>
              <w:rPr>
                <w:rFonts w:hAnsi="微軟正黑體"/>
                <w:lang w:eastAsia="zh-TW"/>
              </w:rPr>
              <w:t>UD</w:t>
            </w:r>
          </w:p>
        </w:tc>
        <w:tc>
          <w:tcPr>
            <w:tcW w:w="4284" w:type="dxa"/>
          </w:tcPr>
          <w:p w14:paraId="2B11B888" w14:textId="58497510" w:rsidR="00715ECA" w:rsidRPr="00335060" w:rsidRDefault="00715ECA" w:rsidP="00715ECA">
            <w:pPr>
              <w:pStyle w:val="a1"/>
              <w:jc w:val="center"/>
              <w:rPr>
                <w:lang w:eastAsia="zh-TW"/>
              </w:rPr>
            </w:pPr>
            <w:r w:rsidRPr="00971BA5">
              <w:t>V</w:t>
            </w:r>
            <w:r>
              <w:t>LIC</w:t>
            </w:r>
            <w:r w:rsidRPr="00971BA5">
              <w:t>_Curvature4Act_flg</w:t>
            </w:r>
          </w:p>
        </w:tc>
        <w:tc>
          <w:tcPr>
            <w:tcW w:w="3816" w:type="dxa"/>
          </w:tcPr>
          <w:p w14:paraId="61E0F892" w14:textId="151CC11B" w:rsidR="00715ECA" w:rsidRDefault="00715ECA" w:rsidP="00715ECA">
            <w:pPr>
              <w:pStyle w:val="a1"/>
              <w:rPr>
                <w:lang w:eastAsia="zh-TW"/>
              </w:rPr>
            </w:pPr>
            <w:r w:rsidRPr="000B019F">
              <w:rPr>
                <w:rFonts w:hint="eastAsia"/>
                <w:lang w:val="en-US" w:eastAsia="zh-TW"/>
              </w:rPr>
              <w:t>曲率作動旗標</w:t>
            </w:r>
          </w:p>
        </w:tc>
      </w:tr>
      <w:tr w:rsidR="00715ECA" w14:paraId="2A79FFA3" w14:textId="77777777" w:rsidTr="00213248">
        <w:tc>
          <w:tcPr>
            <w:tcW w:w="1529" w:type="dxa"/>
          </w:tcPr>
          <w:p w14:paraId="17D7EB44" w14:textId="0B28D791" w:rsidR="00715ECA" w:rsidRDefault="00715ECA" w:rsidP="00715ECA">
            <w:pPr>
              <w:pStyle w:val="a1"/>
              <w:jc w:val="center"/>
              <w:rPr>
                <w:rFonts w:hAnsi="微軟正黑體"/>
                <w:lang w:eastAsia="zh-TW"/>
              </w:rPr>
            </w:pPr>
            <w:r>
              <w:rPr>
                <w:rFonts w:hAnsi="微軟正黑體" w:hint="eastAsia"/>
                <w:lang w:eastAsia="zh-TW"/>
              </w:rPr>
              <w:t>J</w:t>
            </w:r>
            <w:r>
              <w:rPr>
                <w:rFonts w:hAnsi="微軟正黑體"/>
                <w:lang w:eastAsia="zh-TW"/>
              </w:rPr>
              <w:t>UD</w:t>
            </w:r>
          </w:p>
        </w:tc>
        <w:tc>
          <w:tcPr>
            <w:tcW w:w="4284" w:type="dxa"/>
          </w:tcPr>
          <w:p w14:paraId="51694BA5" w14:textId="38E29657" w:rsidR="00715ECA" w:rsidRPr="00335060" w:rsidRDefault="00715ECA" w:rsidP="00715ECA">
            <w:pPr>
              <w:pStyle w:val="a1"/>
              <w:jc w:val="center"/>
              <w:rPr>
                <w:lang w:eastAsia="zh-TW"/>
              </w:rPr>
            </w:pPr>
            <w:r w:rsidRPr="00971BA5">
              <w:t>V</w:t>
            </w:r>
            <w:r>
              <w:t>LIC</w:t>
            </w:r>
            <w:r w:rsidRPr="00971BA5">
              <w:t>_</w:t>
            </w:r>
            <w:r>
              <w:t>Ln</w:t>
            </w:r>
            <w:r w:rsidRPr="00971BA5">
              <w:t>Width4Act_flg</w:t>
            </w:r>
          </w:p>
        </w:tc>
        <w:tc>
          <w:tcPr>
            <w:tcW w:w="3816" w:type="dxa"/>
          </w:tcPr>
          <w:p w14:paraId="4F87DEC5" w14:textId="67AE5814" w:rsidR="00715ECA" w:rsidRDefault="00715ECA" w:rsidP="00715ECA">
            <w:pPr>
              <w:pStyle w:val="a1"/>
              <w:rPr>
                <w:lang w:eastAsia="zh-TW"/>
              </w:rPr>
            </w:pPr>
            <w:r w:rsidRPr="000B019F">
              <w:rPr>
                <w:rFonts w:hint="eastAsia"/>
                <w:lang w:val="en-US" w:eastAsia="zh-TW"/>
              </w:rPr>
              <w:t>車道線寬度作動旗標</w:t>
            </w:r>
          </w:p>
        </w:tc>
      </w:tr>
      <w:tr w:rsidR="00715ECA" w14:paraId="08BEC932" w14:textId="77777777" w:rsidTr="00213248">
        <w:tc>
          <w:tcPr>
            <w:tcW w:w="1529" w:type="dxa"/>
          </w:tcPr>
          <w:p w14:paraId="2550E26A" w14:textId="2675D441" w:rsidR="00715ECA" w:rsidRDefault="00715ECA" w:rsidP="00715ECA">
            <w:pPr>
              <w:pStyle w:val="a1"/>
              <w:jc w:val="center"/>
              <w:rPr>
                <w:rFonts w:hAnsi="微軟正黑體"/>
                <w:lang w:eastAsia="zh-TW"/>
              </w:rPr>
            </w:pPr>
            <w:r>
              <w:rPr>
                <w:rFonts w:hAnsi="微軟正黑體" w:hint="eastAsia"/>
                <w:lang w:eastAsia="zh-TW"/>
              </w:rPr>
              <w:t>J</w:t>
            </w:r>
            <w:r>
              <w:rPr>
                <w:rFonts w:hAnsi="微軟正黑體"/>
                <w:lang w:eastAsia="zh-TW"/>
              </w:rPr>
              <w:t>UD</w:t>
            </w:r>
          </w:p>
        </w:tc>
        <w:tc>
          <w:tcPr>
            <w:tcW w:w="4284" w:type="dxa"/>
          </w:tcPr>
          <w:p w14:paraId="2B0AB9F3" w14:textId="115C850D" w:rsidR="00715ECA" w:rsidRPr="00335060" w:rsidRDefault="00715ECA" w:rsidP="00715ECA">
            <w:pPr>
              <w:pStyle w:val="a1"/>
              <w:jc w:val="center"/>
              <w:rPr>
                <w:lang w:eastAsia="zh-TW"/>
              </w:rPr>
            </w:pPr>
            <w:r w:rsidRPr="00971BA5">
              <w:t>V</w:t>
            </w:r>
            <w:r>
              <w:t>LIC</w:t>
            </w:r>
            <w:r w:rsidRPr="00971BA5">
              <w:t>_Heading4Act_flg</w:t>
            </w:r>
          </w:p>
        </w:tc>
        <w:tc>
          <w:tcPr>
            <w:tcW w:w="3816" w:type="dxa"/>
          </w:tcPr>
          <w:p w14:paraId="558C7704" w14:textId="2569097C" w:rsidR="00715ECA" w:rsidRDefault="00715ECA" w:rsidP="00715ECA">
            <w:pPr>
              <w:pStyle w:val="a1"/>
              <w:rPr>
                <w:lang w:eastAsia="zh-TW"/>
              </w:rPr>
            </w:pPr>
            <w:r w:rsidRPr="000B019F">
              <w:rPr>
                <w:rFonts w:hint="eastAsia"/>
                <w:lang w:val="en-US" w:eastAsia="zh-TW"/>
              </w:rPr>
              <w:t>航向角作動旗標</w:t>
            </w:r>
          </w:p>
        </w:tc>
      </w:tr>
      <w:tr w:rsidR="00715ECA" w14:paraId="3E8ECC66" w14:textId="77777777" w:rsidTr="00213248">
        <w:tc>
          <w:tcPr>
            <w:tcW w:w="1529" w:type="dxa"/>
          </w:tcPr>
          <w:p w14:paraId="1A39367E" w14:textId="499D91A5" w:rsidR="00715ECA" w:rsidRDefault="00715ECA" w:rsidP="00715ECA">
            <w:pPr>
              <w:pStyle w:val="a1"/>
              <w:jc w:val="center"/>
              <w:rPr>
                <w:rFonts w:hAnsi="微軟正黑體"/>
                <w:lang w:eastAsia="zh-TW"/>
              </w:rPr>
            </w:pPr>
            <w:r>
              <w:rPr>
                <w:rFonts w:hAnsi="微軟正黑體" w:hint="eastAsia"/>
                <w:lang w:eastAsia="zh-TW"/>
              </w:rPr>
              <w:t>J</w:t>
            </w:r>
            <w:r>
              <w:rPr>
                <w:rFonts w:hAnsi="微軟正黑體"/>
                <w:lang w:eastAsia="zh-TW"/>
              </w:rPr>
              <w:t>UD</w:t>
            </w:r>
          </w:p>
        </w:tc>
        <w:tc>
          <w:tcPr>
            <w:tcW w:w="4284" w:type="dxa"/>
          </w:tcPr>
          <w:p w14:paraId="1FEC4383" w14:textId="3CE9383D" w:rsidR="00715ECA" w:rsidRPr="00335060" w:rsidRDefault="00715ECA" w:rsidP="00715ECA">
            <w:pPr>
              <w:pStyle w:val="a1"/>
              <w:jc w:val="center"/>
              <w:rPr>
                <w:lang w:eastAsia="zh-TW"/>
              </w:rPr>
            </w:pPr>
            <w:r w:rsidRPr="00971BA5">
              <w:t>V</w:t>
            </w:r>
            <w:r>
              <w:t>LIC</w:t>
            </w:r>
            <w:r w:rsidRPr="00971BA5">
              <w:t>_Curvature4Disable _</w:t>
            </w:r>
            <w:proofErr w:type="spellStart"/>
            <w:r w:rsidRPr="00971BA5">
              <w:t>flg</w:t>
            </w:r>
            <w:proofErr w:type="spellEnd"/>
          </w:p>
        </w:tc>
        <w:tc>
          <w:tcPr>
            <w:tcW w:w="3816" w:type="dxa"/>
          </w:tcPr>
          <w:p w14:paraId="45E6B3DC" w14:textId="5A1F5912" w:rsidR="00715ECA" w:rsidRDefault="00715ECA" w:rsidP="00715ECA">
            <w:pPr>
              <w:pStyle w:val="a1"/>
              <w:rPr>
                <w:lang w:eastAsia="zh-TW"/>
              </w:rPr>
            </w:pPr>
            <w:r w:rsidRPr="000B019F">
              <w:rPr>
                <w:rFonts w:hint="eastAsia"/>
                <w:lang w:val="en-US" w:eastAsia="zh-TW"/>
              </w:rPr>
              <w:t>曲率</w:t>
            </w:r>
            <w:r w:rsidRPr="000B019F">
              <w:rPr>
                <w:lang w:val="en-US" w:eastAsia="zh-TW"/>
              </w:rPr>
              <w:t>disable</w:t>
            </w:r>
            <w:r w:rsidRPr="000B019F">
              <w:rPr>
                <w:rFonts w:hint="eastAsia"/>
                <w:lang w:val="en-US" w:eastAsia="zh-TW"/>
              </w:rPr>
              <w:t>旗標</w:t>
            </w:r>
          </w:p>
        </w:tc>
      </w:tr>
      <w:tr w:rsidR="00715ECA" w14:paraId="285EEB04" w14:textId="77777777" w:rsidTr="00213248">
        <w:tc>
          <w:tcPr>
            <w:tcW w:w="1529" w:type="dxa"/>
          </w:tcPr>
          <w:p w14:paraId="074437DB" w14:textId="7FA8EA5E" w:rsidR="00715ECA" w:rsidRDefault="00715ECA" w:rsidP="00715ECA">
            <w:pPr>
              <w:pStyle w:val="a1"/>
              <w:jc w:val="center"/>
              <w:rPr>
                <w:rFonts w:hAnsi="微軟正黑體"/>
                <w:lang w:eastAsia="zh-TW"/>
              </w:rPr>
            </w:pPr>
            <w:r>
              <w:rPr>
                <w:rFonts w:hAnsi="微軟正黑體" w:hint="eastAsia"/>
                <w:lang w:eastAsia="zh-TW"/>
              </w:rPr>
              <w:t>J</w:t>
            </w:r>
            <w:r>
              <w:rPr>
                <w:rFonts w:hAnsi="微軟正黑體"/>
                <w:lang w:eastAsia="zh-TW"/>
              </w:rPr>
              <w:t>UD</w:t>
            </w:r>
            <w:r>
              <w:rPr>
                <w:rFonts w:hAnsi="微軟正黑體" w:hint="eastAsia"/>
                <w:lang w:eastAsia="zh-TW"/>
              </w:rPr>
              <w:t>、</w:t>
            </w:r>
            <w:r w:rsidRPr="00276D64">
              <w:rPr>
                <w:rFonts w:hAnsi="微軟正黑體" w:hint="eastAsia"/>
                <w:lang w:eastAsia="zh-TW"/>
              </w:rPr>
              <w:t>LKA</w:t>
            </w:r>
          </w:p>
        </w:tc>
        <w:tc>
          <w:tcPr>
            <w:tcW w:w="4284" w:type="dxa"/>
          </w:tcPr>
          <w:p w14:paraId="5F1F7505" w14:textId="0E340865" w:rsidR="00715ECA" w:rsidRPr="00335060" w:rsidRDefault="00715ECA" w:rsidP="00715ECA">
            <w:pPr>
              <w:pStyle w:val="a1"/>
              <w:jc w:val="center"/>
              <w:rPr>
                <w:lang w:eastAsia="zh-TW"/>
              </w:rPr>
            </w:pPr>
            <w:proofErr w:type="spellStart"/>
            <w:r w:rsidRPr="00971BA5">
              <w:t>V</w:t>
            </w:r>
            <w:r>
              <w:t>LIC</w:t>
            </w:r>
            <w:r w:rsidRPr="00971BA5">
              <w:t>_TLCLTrigger_flg</w:t>
            </w:r>
            <w:proofErr w:type="spellEnd"/>
          </w:p>
        </w:tc>
        <w:tc>
          <w:tcPr>
            <w:tcW w:w="3816" w:type="dxa"/>
          </w:tcPr>
          <w:p w14:paraId="54D91DF4" w14:textId="7D32C20F" w:rsidR="00715ECA" w:rsidRDefault="00715ECA" w:rsidP="00715ECA">
            <w:pPr>
              <w:pStyle w:val="a1"/>
              <w:rPr>
                <w:lang w:eastAsia="zh-TW"/>
              </w:rPr>
            </w:pPr>
            <w:r>
              <w:rPr>
                <w:rFonts w:hint="eastAsia"/>
                <w:lang w:val="en-US" w:eastAsia="zh-TW"/>
              </w:rPr>
              <w:t>跨越</w:t>
            </w:r>
            <w:r w:rsidRPr="000B019F">
              <w:rPr>
                <w:rFonts w:hint="eastAsia"/>
                <w:lang w:val="en-US" w:eastAsia="zh-TW"/>
              </w:rPr>
              <w:t>左車道線</w:t>
            </w:r>
            <w:r>
              <w:rPr>
                <w:rFonts w:hint="eastAsia"/>
                <w:lang w:val="en-US" w:eastAsia="zh-TW"/>
              </w:rPr>
              <w:t>時間</w:t>
            </w:r>
            <w:r w:rsidRPr="000B019F">
              <w:rPr>
                <w:rFonts w:hint="eastAsia"/>
                <w:lang w:val="en-US" w:eastAsia="zh-TW"/>
              </w:rPr>
              <w:t>觸發旗標</w:t>
            </w:r>
          </w:p>
        </w:tc>
      </w:tr>
      <w:tr w:rsidR="00715ECA" w14:paraId="11B0826C" w14:textId="77777777" w:rsidTr="00213248">
        <w:tc>
          <w:tcPr>
            <w:tcW w:w="1529" w:type="dxa"/>
          </w:tcPr>
          <w:p w14:paraId="5C6AB5F8" w14:textId="1F4BC292" w:rsidR="00715ECA" w:rsidRDefault="00715ECA" w:rsidP="00715ECA">
            <w:pPr>
              <w:pStyle w:val="a1"/>
              <w:jc w:val="center"/>
              <w:rPr>
                <w:rFonts w:hAnsi="微軟正黑體"/>
                <w:lang w:eastAsia="zh-TW"/>
              </w:rPr>
            </w:pPr>
            <w:r>
              <w:rPr>
                <w:rFonts w:hAnsi="微軟正黑體" w:hint="eastAsia"/>
                <w:lang w:eastAsia="zh-TW"/>
              </w:rPr>
              <w:t>J</w:t>
            </w:r>
            <w:r>
              <w:rPr>
                <w:rFonts w:hAnsi="微軟正黑體"/>
                <w:lang w:eastAsia="zh-TW"/>
              </w:rPr>
              <w:t>UD</w:t>
            </w:r>
            <w:r>
              <w:rPr>
                <w:rFonts w:hAnsi="微軟正黑體" w:hint="eastAsia"/>
                <w:lang w:eastAsia="zh-TW"/>
              </w:rPr>
              <w:t>、</w:t>
            </w:r>
            <w:r w:rsidRPr="00276D64">
              <w:rPr>
                <w:rFonts w:hAnsi="微軟正黑體" w:hint="eastAsia"/>
                <w:lang w:eastAsia="zh-TW"/>
              </w:rPr>
              <w:t>LKA</w:t>
            </w:r>
          </w:p>
        </w:tc>
        <w:tc>
          <w:tcPr>
            <w:tcW w:w="4284" w:type="dxa"/>
          </w:tcPr>
          <w:p w14:paraId="04D3C9CF" w14:textId="38741E1A" w:rsidR="00715ECA" w:rsidRPr="00335060" w:rsidRDefault="00715ECA" w:rsidP="00715ECA">
            <w:pPr>
              <w:pStyle w:val="a1"/>
              <w:jc w:val="center"/>
              <w:rPr>
                <w:lang w:eastAsia="zh-TW"/>
              </w:rPr>
            </w:pPr>
            <w:proofErr w:type="spellStart"/>
            <w:r w:rsidRPr="00B81311">
              <w:t>V</w:t>
            </w:r>
            <w:r>
              <w:t>LIC</w:t>
            </w:r>
            <w:r w:rsidRPr="00B81311">
              <w:t>_TLCRTrigger_flg</w:t>
            </w:r>
            <w:proofErr w:type="spellEnd"/>
          </w:p>
        </w:tc>
        <w:tc>
          <w:tcPr>
            <w:tcW w:w="3816" w:type="dxa"/>
          </w:tcPr>
          <w:p w14:paraId="4BF1AE17" w14:textId="59B394B9" w:rsidR="00715ECA" w:rsidRDefault="00715ECA" w:rsidP="00715ECA">
            <w:pPr>
              <w:pStyle w:val="a1"/>
              <w:rPr>
                <w:lang w:eastAsia="zh-TW"/>
              </w:rPr>
            </w:pPr>
            <w:r>
              <w:rPr>
                <w:rFonts w:hint="eastAsia"/>
                <w:lang w:val="en-US" w:eastAsia="zh-TW"/>
              </w:rPr>
              <w:t>跨越右</w:t>
            </w:r>
            <w:r w:rsidRPr="000B019F">
              <w:rPr>
                <w:rFonts w:hint="eastAsia"/>
                <w:lang w:val="en-US" w:eastAsia="zh-TW"/>
              </w:rPr>
              <w:t>車道線</w:t>
            </w:r>
            <w:r>
              <w:rPr>
                <w:rFonts w:hint="eastAsia"/>
                <w:lang w:val="en-US" w:eastAsia="zh-TW"/>
              </w:rPr>
              <w:t>時間</w:t>
            </w:r>
            <w:r w:rsidRPr="000B019F">
              <w:rPr>
                <w:rFonts w:hint="eastAsia"/>
                <w:lang w:val="en-US" w:eastAsia="zh-TW"/>
              </w:rPr>
              <w:t>觸發旗標</w:t>
            </w:r>
          </w:p>
        </w:tc>
      </w:tr>
      <w:tr w:rsidR="00715ECA" w14:paraId="38F33DB3" w14:textId="77777777" w:rsidTr="00213248">
        <w:tc>
          <w:tcPr>
            <w:tcW w:w="1529" w:type="dxa"/>
          </w:tcPr>
          <w:p w14:paraId="3B882973" w14:textId="595D6FC5" w:rsidR="00715ECA" w:rsidRDefault="00715ECA" w:rsidP="00715ECA">
            <w:pPr>
              <w:pStyle w:val="a1"/>
              <w:jc w:val="center"/>
              <w:rPr>
                <w:rFonts w:hAnsi="微軟正黑體"/>
                <w:lang w:eastAsia="zh-TW"/>
              </w:rPr>
            </w:pPr>
            <w:r>
              <w:rPr>
                <w:rFonts w:hAnsi="微軟正黑體" w:hint="eastAsia"/>
                <w:lang w:eastAsia="zh-TW"/>
              </w:rPr>
              <w:t>J</w:t>
            </w:r>
            <w:r>
              <w:rPr>
                <w:rFonts w:hAnsi="微軟正黑體"/>
                <w:lang w:eastAsia="zh-TW"/>
              </w:rPr>
              <w:t>UD</w:t>
            </w:r>
          </w:p>
        </w:tc>
        <w:tc>
          <w:tcPr>
            <w:tcW w:w="4284" w:type="dxa"/>
          </w:tcPr>
          <w:p w14:paraId="71AAEDCD" w14:textId="7095CE5A" w:rsidR="00715ECA" w:rsidRPr="00335060" w:rsidRDefault="00715ECA" w:rsidP="00715ECA">
            <w:pPr>
              <w:pStyle w:val="a1"/>
              <w:jc w:val="center"/>
              <w:rPr>
                <w:lang w:eastAsia="zh-TW"/>
              </w:rPr>
            </w:pPr>
            <w:proofErr w:type="spellStart"/>
            <w:r w:rsidRPr="00B81311">
              <w:t>V</w:t>
            </w:r>
            <w:r>
              <w:t>LIC</w:t>
            </w:r>
            <w:r w:rsidRPr="00B81311">
              <w:t>_Left</w:t>
            </w:r>
            <w:r>
              <w:t>Ln</w:t>
            </w:r>
            <w:r w:rsidRPr="00B81311">
              <w:t>Crossing_flg</w:t>
            </w:r>
            <w:proofErr w:type="spellEnd"/>
          </w:p>
        </w:tc>
        <w:tc>
          <w:tcPr>
            <w:tcW w:w="3816" w:type="dxa"/>
          </w:tcPr>
          <w:p w14:paraId="4571C72F" w14:textId="3E1A4137" w:rsidR="00715ECA" w:rsidRDefault="00715ECA" w:rsidP="00715ECA">
            <w:pPr>
              <w:pStyle w:val="a1"/>
              <w:rPr>
                <w:lang w:eastAsia="zh-TW"/>
              </w:rPr>
            </w:pPr>
            <w:r w:rsidRPr="007B61A3">
              <w:rPr>
                <w:rFonts w:hint="eastAsia"/>
                <w:lang w:val="en-US" w:eastAsia="zh-TW"/>
              </w:rPr>
              <w:t>跨左車道旗標</w:t>
            </w:r>
          </w:p>
        </w:tc>
      </w:tr>
      <w:tr w:rsidR="00715ECA" w14:paraId="1D005EA2" w14:textId="77777777" w:rsidTr="00213248">
        <w:tc>
          <w:tcPr>
            <w:tcW w:w="1529" w:type="dxa"/>
          </w:tcPr>
          <w:p w14:paraId="6692DDE2" w14:textId="1044B1D3" w:rsidR="00715ECA" w:rsidRDefault="00715ECA" w:rsidP="00715ECA">
            <w:pPr>
              <w:pStyle w:val="a1"/>
              <w:jc w:val="center"/>
              <w:rPr>
                <w:rFonts w:hAnsi="微軟正黑體"/>
                <w:lang w:eastAsia="zh-TW"/>
              </w:rPr>
            </w:pPr>
            <w:r>
              <w:rPr>
                <w:rFonts w:hAnsi="微軟正黑體" w:hint="eastAsia"/>
                <w:lang w:eastAsia="zh-TW"/>
              </w:rPr>
              <w:t>J</w:t>
            </w:r>
            <w:r>
              <w:rPr>
                <w:rFonts w:hAnsi="微軟正黑體"/>
                <w:lang w:eastAsia="zh-TW"/>
              </w:rPr>
              <w:t>UD</w:t>
            </w:r>
          </w:p>
        </w:tc>
        <w:tc>
          <w:tcPr>
            <w:tcW w:w="4284" w:type="dxa"/>
          </w:tcPr>
          <w:p w14:paraId="2B57097C" w14:textId="3666B323" w:rsidR="00715ECA" w:rsidRPr="00335060" w:rsidRDefault="00715ECA" w:rsidP="00715ECA">
            <w:pPr>
              <w:pStyle w:val="a1"/>
              <w:jc w:val="center"/>
              <w:rPr>
                <w:lang w:eastAsia="zh-TW"/>
              </w:rPr>
            </w:pPr>
            <w:proofErr w:type="spellStart"/>
            <w:r w:rsidRPr="00B81311">
              <w:t>V</w:t>
            </w:r>
            <w:r>
              <w:t>LIC</w:t>
            </w:r>
            <w:r w:rsidRPr="00B81311">
              <w:t>_Right</w:t>
            </w:r>
            <w:r>
              <w:t>Ln</w:t>
            </w:r>
            <w:r w:rsidRPr="00B81311">
              <w:t>Crossing_flg</w:t>
            </w:r>
            <w:proofErr w:type="spellEnd"/>
          </w:p>
        </w:tc>
        <w:tc>
          <w:tcPr>
            <w:tcW w:w="3816" w:type="dxa"/>
          </w:tcPr>
          <w:p w14:paraId="4513A07B" w14:textId="1CF30422" w:rsidR="00715ECA" w:rsidRDefault="00715ECA" w:rsidP="00715ECA">
            <w:pPr>
              <w:pStyle w:val="a1"/>
              <w:rPr>
                <w:lang w:eastAsia="zh-TW"/>
              </w:rPr>
            </w:pPr>
            <w:r w:rsidRPr="007B61A3">
              <w:rPr>
                <w:rFonts w:hint="eastAsia"/>
                <w:lang w:val="en-US" w:eastAsia="zh-TW"/>
              </w:rPr>
              <w:t>跨右車道旗標</w:t>
            </w:r>
          </w:p>
        </w:tc>
      </w:tr>
      <w:tr w:rsidR="00715ECA" w14:paraId="70888163" w14:textId="77777777" w:rsidTr="00213248">
        <w:tc>
          <w:tcPr>
            <w:tcW w:w="1529" w:type="dxa"/>
          </w:tcPr>
          <w:p w14:paraId="323B3F6C" w14:textId="31F24B98" w:rsidR="00715ECA" w:rsidRDefault="00715ECA" w:rsidP="00715ECA">
            <w:pPr>
              <w:pStyle w:val="a1"/>
              <w:jc w:val="center"/>
              <w:rPr>
                <w:rFonts w:hAnsi="微軟正黑體"/>
                <w:lang w:eastAsia="zh-TW"/>
              </w:rPr>
            </w:pPr>
            <w:r w:rsidRPr="00FD5576">
              <w:rPr>
                <w:rFonts w:hAnsi="微軟正黑體" w:hint="eastAsia"/>
                <w:lang w:eastAsia="zh-TW"/>
              </w:rPr>
              <w:t>D</w:t>
            </w:r>
            <w:r w:rsidRPr="00FD5576">
              <w:rPr>
                <w:rFonts w:hAnsi="微軟正黑體"/>
                <w:lang w:eastAsia="zh-TW"/>
              </w:rPr>
              <w:t>IP</w:t>
            </w:r>
          </w:p>
        </w:tc>
        <w:tc>
          <w:tcPr>
            <w:tcW w:w="4284" w:type="dxa"/>
          </w:tcPr>
          <w:p w14:paraId="25FCF285" w14:textId="0210E3E8" w:rsidR="00715ECA" w:rsidRPr="00335060" w:rsidRDefault="00FE0EA7" w:rsidP="00715ECA">
            <w:pPr>
              <w:pStyle w:val="a1"/>
              <w:jc w:val="center"/>
              <w:rPr>
                <w:lang w:eastAsia="zh-TW"/>
              </w:rPr>
            </w:pPr>
            <w:r>
              <w:t>VLIC_Curvature4Disablewarn_flg</w:t>
            </w:r>
          </w:p>
        </w:tc>
        <w:tc>
          <w:tcPr>
            <w:tcW w:w="3816" w:type="dxa"/>
          </w:tcPr>
          <w:p w14:paraId="73F09B73" w14:textId="4A831F29" w:rsidR="00715ECA" w:rsidRDefault="00715ECA" w:rsidP="00715ECA">
            <w:pPr>
              <w:pStyle w:val="a1"/>
              <w:rPr>
                <w:lang w:eastAsia="zh-TW"/>
              </w:rPr>
            </w:pPr>
            <w:r w:rsidRPr="007B61A3">
              <w:rPr>
                <w:rFonts w:hint="eastAsia"/>
                <w:lang w:val="en-US" w:eastAsia="zh-TW"/>
              </w:rPr>
              <w:t>曲率</w:t>
            </w:r>
            <w:r w:rsidRPr="007B61A3">
              <w:rPr>
                <w:lang w:val="en-US" w:eastAsia="zh-TW"/>
              </w:rPr>
              <w:t>disable</w:t>
            </w:r>
            <w:r w:rsidRPr="007B61A3">
              <w:rPr>
                <w:rFonts w:hint="eastAsia"/>
                <w:lang w:val="en-US" w:eastAsia="zh-TW"/>
              </w:rPr>
              <w:t>警示旗標</w:t>
            </w:r>
          </w:p>
        </w:tc>
      </w:tr>
      <w:tr w:rsidR="00FE0EA7" w14:paraId="2F766EB9" w14:textId="77777777" w:rsidTr="00213248">
        <w:tc>
          <w:tcPr>
            <w:tcW w:w="1529" w:type="dxa"/>
          </w:tcPr>
          <w:p w14:paraId="360BE685" w14:textId="77777777" w:rsidR="00FE0EA7" w:rsidRPr="00FD5576" w:rsidRDefault="00FE0EA7" w:rsidP="00715ECA">
            <w:pPr>
              <w:pStyle w:val="a1"/>
              <w:jc w:val="center"/>
              <w:rPr>
                <w:rFonts w:hAnsi="微軟正黑體"/>
                <w:lang w:eastAsia="zh-TW"/>
              </w:rPr>
            </w:pPr>
          </w:p>
        </w:tc>
        <w:tc>
          <w:tcPr>
            <w:tcW w:w="4284" w:type="dxa"/>
          </w:tcPr>
          <w:p w14:paraId="01973E8F" w14:textId="6180CF95" w:rsidR="00FE0EA7" w:rsidRDefault="00FE0EA7" w:rsidP="00715ECA">
            <w:pPr>
              <w:pStyle w:val="a1"/>
              <w:jc w:val="center"/>
            </w:pPr>
            <w:proofErr w:type="spellStart"/>
            <w:r w:rsidRPr="00FE0EA7">
              <w:t>ResidualLnExhaust_flg</w:t>
            </w:r>
            <w:proofErr w:type="spellEnd"/>
          </w:p>
        </w:tc>
        <w:tc>
          <w:tcPr>
            <w:tcW w:w="3816" w:type="dxa"/>
          </w:tcPr>
          <w:p w14:paraId="224796F1" w14:textId="24053B79" w:rsidR="00FE0EA7" w:rsidRPr="007B61A3" w:rsidRDefault="00E77A14" w:rsidP="00715ECA">
            <w:pPr>
              <w:pStyle w:val="a1"/>
              <w:rPr>
                <w:lang w:val="en-US" w:eastAsia="zh-TW"/>
              </w:rPr>
            </w:pPr>
            <w:r>
              <w:rPr>
                <w:rFonts w:hint="eastAsia"/>
                <w:lang w:eastAsia="zh-TW"/>
              </w:rPr>
              <w:t>車道殘餘時間耗盡旗標</w:t>
            </w:r>
          </w:p>
        </w:tc>
      </w:tr>
      <w:tr w:rsidR="00FE0EA7" w14:paraId="341E088F" w14:textId="77777777" w:rsidTr="00213248">
        <w:tc>
          <w:tcPr>
            <w:tcW w:w="1529" w:type="dxa"/>
          </w:tcPr>
          <w:p w14:paraId="6D828602" w14:textId="77777777" w:rsidR="00FE0EA7" w:rsidRPr="00FD5576" w:rsidRDefault="00FE0EA7" w:rsidP="00715ECA">
            <w:pPr>
              <w:pStyle w:val="a1"/>
              <w:jc w:val="center"/>
              <w:rPr>
                <w:rFonts w:hAnsi="微軟正黑體"/>
                <w:lang w:eastAsia="zh-TW"/>
              </w:rPr>
            </w:pPr>
          </w:p>
        </w:tc>
        <w:tc>
          <w:tcPr>
            <w:tcW w:w="4284" w:type="dxa"/>
          </w:tcPr>
          <w:p w14:paraId="435BF845" w14:textId="5165BAB7" w:rsidR="00FE0EA7" w:rsidRPr="00CC041F" w:rsidRDefault="00FE0EA7" w:rsidP="00715ECA">
            <w:pPr>
              <w:pStyle w:val="a1"/>
              <w:jc w:val="center"/>
              <w:rPr>
                <w:color w:val="FF0000"/>
              </w:rPr>
            </w:pPr>
            <w:proofErr w:type="spellStart"/>
            <w:r w:rsidRPr="00CC041F">
              <w:rPr>
                <w:color w:val="FF0000"/>
              </w:rPr>
              <w:t>VLIC_DegradedFinish_flg</w:t>
            </w:r>
            <w:proofErr w:type="spellEnd"/>
          </w:p>
        </w:tc>
        <w:tc>
          <w:tcPr>
            <w:tcW w:w="3816" w:type="dxa"/>
          </w:tcPr>
          <w:p w14:paraId="3A5042C3" w14:textId="0552FA1E" w:rsidR="00FE0EA7" w:rsidRPr="00CC041F" w:rsidRDefault="00486B38" w:rsidP="00715ECA">
            <w:pPr>
              <w:pStyle w:val="a1"/>
              <w:rPr>
                <w:color w:val="FF0000"/>
                <w:lang w:val="en-US" w:eastAsia="zh-TW"/>
              </w:rPr>
            </w:pPr>
            <w:r w:rsidRPr="00CC041F">
              <w:rPr>
                <w:rFonts w:hint="eastAsia"/>
                <w:color w:val="FF0000"/>
                <w:lang w:eastAsia="zh-TW"/>
              </w:rPr>
              <w:t>LFC</w:t>
            </w:r>
            <w:r w:rsidR="005D1C8F">
              <w:rPr>
                <w:rFonts w:hint="eastAsia"/>
                <w:color w:val="FF0000"/>
                <w:lang w:eastAsia="zh-TW"/>
              </w:rPr>
              <w:t xml:space="preserve"> </w:t>
            </w:r>
            <w:r w:rsidRPr="00CC041F">
              <w:rPr>
                <w:color w:val="FF0000"/>
              </w:rPr>
              <w:t>Degraded</w:t>
            </w:r>
            <w:r w:rsidR="0010261B" w:rsidRPr="00CC041F">
              <w:rPr>
                <w:rFonts w:hint="eastAsia"/>
                <w:color w:val="FF0000"/>
                <w:lang w:eastAsia="zh-TW"/>
              </w:rPr>
              <w:t>模式結束旗標</w:t>
            </w:r>
          </w:p>
        </w:tc>
      </w:tr>
      <w:tr w:rsidR="006B1F39" w14:paraId="5B4BF27B" w14:textId="77777777" w:rsidTr="00213248">
        <w:tc>
          <w:tcPr>
            <w:tcW w:w="1529" w:type="dxa"/>
          </w:tcPr>
          <w:p w14:paraId="1B2C5B65" w14:textId="142E2534" w:rsidR="006B1F39" w:rsidRPr="00C2641B" w:rsidRDefault="00FE0EA7" w:rsidP="006B1F39">
            <w:pPr>
              <w:pStyle w:val="a1"/>
              <w:jc w:val="center"/>
              <w:rPr>
                <w:lang w:eastAsia="zh-TW"/>
              </w:rPr>
            </w:pPr>
            <w:r w:rsidRPr="00FE0EA7">
              <w:rPr>
                <w:lang w:eastAsia="zh-TW"/>
              </w:rPr>
              <w:t>Internal</w:t>
            </w:r>
          </w:p>
        </w:tc>
        <w:tc>
          <w:tcPr>
            <w:tcW w:w="4284" w:type="dxa"/>
          </w:tcPr>
          <w:p w14:paraId="0FBAE805" w14:textId="0E22AE93" w:rsidR="006B1F39" w:rsidRPr="00360FA0" w:rsidRDefault="006B1F39" w:rsidP="006B1F39">
            <w:pPr>
              <w:pStyle w:val="a1"/>
              <w:jc w:val="center"/>
              <w:rPr>
                <w:lang w:eastAsia="zh-TW"/>
              </w:rPr>
            </w:pPr>
            <w:proofErr w:type="spellStart"/>
            <w:r>
              <w:t>UsingRawLanL</w:t>
            </w:r>
            <w:r w:rsidR="005D3BBF">
              <w:t>n</w:t>
            </w:r>
            <w:r>
              <w:t>_flg</w:t>
            </w:r>
            <w:proofErr w:type="spellEnd"/>
          </w:p>
        </w:tc>
        <w:tc>
          <w:tcPr>
            <w:tcW w:w="3816" w:type="dxa"/>
          </w:tcPr>
          <w:p w14:paraId="1063AF62" w14:textId="77777777" w:rsidR="006B1F39" w:rsidRDefault="006B1F39" w:rsidP="006B1F39">
            <w:pPr>
              <w:pStyle w:val="a1"/>
              <w:rPr>
                <w:lang w:eastAsia="zh-TW"/>
              </w:rPr>
            </w:pPr>
            <w:r>
              <w:rPr>
                <w:rFonts w:hint="eastAsia"/>
                <w:lang w:eastAsia="zh-TW"/>
              </w:rPr>
              <w:t>使用相機左車道線資訊旗標</w:t>
            </w:r>
          </w:p>
        </w:tc>
      </w:tr>
      <w:tr w:rsidR="00FE0EA7" w14:paraId="27B1DF51" w14:textId="77777777" w:rsidTr="00213248">
        <w:tc>
          <w:tcPr>
            <w:tcW w:w="1529" w:type="dxa"/>
          </w:tcPr>
          <w:p w14:paraId="0BA23526" w14:textId="178730C3" w:rsidR="00FE0EA7" w:rsidRPr="00C2641B" w:rsidRDefault="00FE0EA7" w:rsidP="00FE0EA7">
            <w:pPr>
              <w:pStyle w:val="a1"/>
              <w:jc w:val="center"/>
              <w:rPr>
                <w:lang w:eastAsia="zh-TW"/>
              </w:rPr>
            </w:pPr>
            <w:r w:rsidRPr="003C581F">
              <w:t>Internal</w:t>
            </w:r>
          </w:p>
        </w:tc>
        <w:tc>
          <w:tcPr>
            <w:tcW w:w="4284" w:type="dxa"/>
          </w:tcPr>
          <w:p w14:paraId="68DDABD3" w14:textId="23B9DDAE" w:rsidR="00FE0EA7" w:rsidRPr="00360FA0" w:rsidRDefault="00FE0EA7" w:rsidP="00FE0EA7">
            <w:pPr>
              <w:pStyle w:val="a1"/>
              <w:jc w:val="center"/>
              <w:rPr>
                <w:lang w:eastAsia="zh-TW"/>
              </w:rPr>
            </w:pPr>
            <w:proofErr w:type="spellStart"/>
            <w:r>
              <w:t>UsingRawLn</w:t>
            </w:r>
            <w:r>
              <w:rPr>
                <w:rFonts w:hint="eastAsia"/>
                <w:lang w:eastAsia="zh-TW"/>
              </w:rPr>
              <w:t>R</w:t>
            </w:r>
            <w:r>
              <w:t>_flg</w:t>
            </w:r>
            <w:proofErr w:type="spellEnd"/>
          </w:p>
        </w:tc>
        <w:tc>
          <w:tcPr>
            <w:tcW w:w="3816" w:type="dxa"/>
          </w:tcPr>
          <w:p w14:paraId="1B15A043" w14:textId="77777777" w:rsidR="00FE0EA7" w:rsidRDefault="00FE0EA7" w:rsidP="00FE0EA7">
            <w:pPr>
              <w:pStyle w:val="a1"/>
              <w:rPr>
                <w:lang w:eastAsia="zh-TW"/>
              </w:rPr>
            </w:pPr>
            <w:r>
              <w:rPr>
                <w:rFonts w:hint="eastAsia"/>
                <w:lang w:eastAsia="zh-TW"/>
              </w:rPr>
              <w:t>使用相機右車道線資訊旗標</w:t>
            </w:r>
          </w:p>
        </w:tc>
      </w:tr>
      <w:tr w:rsidR="00FE0EA7" w14:paraId="57FD3094" w14:textId="77777777" w:rsidTr="00213248">
        <w:tc>
          <w:tcPr>
            <w:tcW w:w="1529" w:type="dxa"/>
          </w:tcPr>
          <w:p w14:paraId="6DD0EA02" w14:textId="38665A4B" w:rsidR="00FE0EA7" w:rsidRPr="00C2641B" w:rsidRDefault="00FE0EA7" w:rsidP="00FE0EA7">
            <w:pPr>
              <w:pStyle w:val="a1"/>
              <w:jc w:val="center"/>
              <w:rPr>
                <w:lang w:eastAsia="zh-TW"/>
              </w:rPr>
            </w:pPr>
            <w:r w:rsidRPr="003C581F">
              <w:t>Internal</w:t>
            </w:r>
          </w:p>
        </w:tc>
        <w:tc>
          <w:tcPr>
            <w:tcW w:w="4284" w:type="dxa"/>
          </w:tcPr>
          <w:p w14:paraId="02AE48CA" w14:textId="64C9614D" w:rsidR="00FE0EA7" w:rsidRPr="00360FA0" w:rsidRDefault="00FE0EA7" w:rsidP="00FE0EA7">
            <w:pPr>
              <w:pStyle w:val="a1"/>
              <w:jc w:val="center"/>
              <w:rPr>
                <w:lang w:eastAsia="zh-TW"/>
              </w:rPr>
            </w:pPr>
            <w:r w:rsidRPr="00BA2EBC">
              <w:t>V</w:t>
            </w:r>
            <w:r>
              <w:t>LIC</w:t>
            </w:r>
            <w:r w:rsidRPr="00BA2EBC">
              <w:t>_Est</w:t>
            </w:r>
            <w:r>
              <w:t>Ln</w:t>
            </w:r>
            <w:r w:rsidRPr="00BA2EBC">
              <w:t>C0L_m</w:t>
            </w:r>
          </w:p>
        </w:tc>
        <w:tc>
          <w:tcPr>
            <w:tcW w:w="3816" w:type="dxa"/>
          </w:tcPr>
          <w:p w14:paraId="732B1CCF" w14:textId="77777777" w:rsidR="00FE0EA7" w:rsidRDefault="00FE0EA7" w:rsidP="00FE0EA7">
            <w:pPr>
              <w:pStyle w:val="a1"/>
              <w:rPr>
                <w:lang w:eastAsia="zh-TW"/>
              </w:rPr>
            </w:pPr>
            <w:r>
              <w:rPr>
                <w:rFonts w:hint="eastAsia"/>
                <w:lang w:eastAsia="zh-TW"/>
              </w:rPr>
              <w:t>估測左車道線距離</w:t>
            </w:r>
          </w:p>
        </w:tc>
      </w:tr>
      <w:tr w:rsidR="00FE0EA7" w14:paraId="0C315242" w14:textId="77777777" w:rsidTr="00213248">
        <w:tc>
          <w:tcPr>
            <w:tcW w:w="1529" w:type="dxa"/>
          </w:tcPr>
          <w:p w14:paraId="273D8698" w14:textId="49A2C497" w:rsidR="00FE0EA7" w:rsidRPr="00C2641B" w:rsidRDefault="00FE0EA7" w:rsidP="00FE0EA7">
            <w:pPr>
              <w:pStyle w:val="a1"/>
              <w:jc w:val="center"/>
              <w:rPr>
                <w:lang w:eastAsia="zh-TW"/>
              </w:rPr>
            </w:pPr>
            <w:r w:rsidRPr="003C581F">
              <w:t>Internal</w:t>
            </w:r>
          </w:p>
        </w:tc>
        <w:tc>
          <w:tcPr>
            <w:tcW w:w="4284" w:type="dxa"/>
          </w:tcPr>
          <w:p w14:paraId="7E612D1D" w14:textId="43429165" w:rsidR="00FE0EA7" w:rsidRPr="00360FA0" w:rsidRDefault="00FE0EA7" w:rsidP="00FE0EA7">
            <w:pPr>
              <w:pStyle w:val="a1"/>
              <w:jc w:val="center"/>
              <w:rPr>
                <w:lang w:eastAsia="zh-TW"/>
              </w:rPr>
            </w:pPr>
            <w:r w:rsidRPr="00BA2EBC">
              <w:t>V</w:t>
            </w:r>
            <w:r>
              <w:t>LIC</w:t>
            </w:r>
            <w:r w:rsidRPr="00BA2EBC">
              <w:t>_Est</w:t>
            </w:r>
            <w:r>
              <w:t>Ln</w:t>
            </w:r>
            <w:r w:rsidRPr="00BA2EBC">
              <w:t>C1L_rad</w:t>
            </w:r>
          </w:p>
        </w:tc>
        <w:tc>
          <w:tcPr>
            <w:tcW w:w="3816" w:type="dxa"/>
          </w:tcPr>
          <w:p w14:paraId="710C9EB4" w14:textId="77777777" w:rsidR="00FE0EA7" w:rsidRDefault="00FE0EA7" w:rsidP="00FE0EA7">
            <w:pPr>
              <w:pStyle w:val="a1"/>
              <w:rPr>
                <w:lang w:eastAsia="zh-TW"/>
              </w:rPr>
            </w:pPr>
            <w:r>
              <w:rPr>
                <w:rFonts w:hint="eastAsia"/>
                <w:lang w:eastAsia="zh-TW"/>
              </w:rPr>
              <w:t>估測左車道線斜率</w:t>
            </w:r>
          </w:p>
        </w:tc>
      </w:tr>
      <w:tr w:rsidR="00FE0EA7" w14:paraId="58901263" w14:textId="77777777" w:rsidTr="00213248">
        <w:tc>
          <w:tcPr>
            <w:tcW w:w="1529" w:type="dxa"/>
          </w:tcPr>
          <w:p w14:paraId="5B2D72FC" w14:textId="045CAA6D" w:rsidR="00FE0EA7" w:rsidRPr="00C2641B" w:rsidRDefault="00FE0EA7" w:rsidP="00FE0EA7">
            <w:pPr>
              <w:pStyle w:val="a1"/>
              <w:jc w:val="center"/>
              <w:rPr>
                <w:lang w:eastAsia="zh-TW"/>
              </w:rPr>
            </w:pPr>
            <w:r w:rsidRPr="003C581F">
              <w:t>Internal</w:t>
            </w:r>
          </w:p>
        </w:tc>
        <w:tc>
          <w:tcPr>
            <w:tcW w:w="4284" w:type="dxa"/>
          </w:tcPr>
          <w:p w14:paraId="79A1128C" w14:textId="3C8F1467" w:rsidR="00FE0EA7" w:rsidRPr="00360FA0" w:rsidRDefault="00FE0EA7" w:rsidP="00FE0EA7">
            <w:pPr>
              <w:pStyle w:val="a1"/>
              <w:jc w:val="center"/>
              <w:rPr>
                <w:lang w:eastAsia="zh-TW"/>
              </w:rPr>
            </w:pPr>
            <w:r w:rsidRPr="00BA2EBC">
              <w:t>V</w:t>
            </w:r>
            <w:r>
              <w:t>LIC</w:t>
            </w:r>
            <w:r w:rsidRPr="00BA2EBC">
              <w:t>_Est</w:t>
            </w:r>
            <w:r>
              <w:t>Ln</w:t>
            </w:r>
            <w:r w:rsidRPr="00BA2EBC">
              <w:t>C2L_rat</w:t>
            </w:r>
          </w:p>
        </w:tc>
        <w:tc>
          <w:tcPr>
            <w:tcW w:w="3816" w:type="dxa"/>
          </w:tcPr>
          <w:p w14:paraId="33517F5E" w14:textId="77777777" w:rsidR="00FE0EA7" w:rsidRDefault="00FE0EA7" w:rsidP="00FE0EA7">
            <w:pPr>
              <w:pStyle w:val="a1"/>
              <w:rPr>
                <w:lang w:eastAsia="zh-TW"/>
              </w:rPr>
            </w:pPr>
            <w:r>
              <w:rPr>
                <w:rFonts w:hint="eastAsia"/>
                <w:lang w:eastAsia="zh-TW"/>
              </w:rPr>
              <w:t>估測左車道線曲率</w:t>
            </w:r>
          </w:p>
        </w:tc>
      </w:tr>
      <w:tr w:rsidR="00FE0EA7" w14:paraId="46B0DF4C" w14:textId="77777777" w:rsidTr="00213248">
        <w:tc>
          <w:tcPr>
            <w:tcW w:w="1529" w:type="dxa"/>
          </w:tcPr>
          <w:p w14:paraId="2A1E469E" w14:textId="7202DBB4" w:rsidR="00FE0EA7" w:rsidRPr="00C2641B" w:rsidRDefault="00FE0EA7" w:rsidP="00FE0EA7">
            <w:pPr>
              <w:pStyle w:val="a1"/>
              <w:jc w:val="center"/>
              <w:rPr>
                <w:lang w:eastAsia="zh-TW"/>
              </w:rPr>
            </w:pPr>
            <w:r w:rsidRPr="003C581F">
              <w:lastRenderedPageBreak/>
              <w:t>Internal</w:t>
            </w:r>
          </w:p>
        </w:tc>
        <w:tc>
          <w:tcPr>
            <w:tcW w:w="4284" w:type="dxa"/>
          </w:tcPr>
          <w:p w14:paraId="6687EF64" w14:textId="3E850EB9" w:rsidR="00FE0EA7" w:rsidRPr="00360FA0" w:rsidRDefault="00FE0EA7" w:rsidP="00FE0EA7">
            <w:pPr>
              <w:pStyle w:val="a1"/>
              <w:jc w:val="center"/>
              <w:rPr>
                <w:lang w:eastAsia="zh-TW"/>
              </w:rPr>
            </w:pPr>
            <w:r w:rsidRPr="00BA2EBC">
              <w:t>V</w:t>
            </w:r>
            <w:r>
              <w:t>LIC</w:t>
            </w:r>
            <w:r w:rsidRPr="00BA2EBC">
              <w:t>_Est</w:t>
            </w:r>
            <w:r>
              <w:t>Ln</w:t>
            </w:r>
            <w:r w:rsidRPr="00BA2EBC">
              <w:t>C3L_rat</w:t>
            </w:r>
          </w:p>
        </w:tc>
        <w:tc>
          <w:tcPr>
            <w:tcW w:w="3816" w:type="dxa"/>
          </w:tcPr>
          <w:p w14:paraId="07F7C0EC" w14:textId="77777777" w:rsidR="00FE0EA7" w:rsidRDefault="00FE0EA7" w:rsidP="00FE0EA7">
            <w:pPr>
              <w:pStyle w:val="a1"/>
              <w:rPr>
                <w:lang w:eastAsia="zh-TW"/>
              </w:rPr>
            </w:pPr>
            <w:r>
              <w:rPr>
                <w:rFonts w:hint="eastAsia"/>
                <w:lang w:eastAsia="zh-TW"/>
              </w:rPr>
              <w:t>估測左車道線曲率變化率</w:t>
            </w:r>
          </w:p>
        </w:tc>
      </w:tr>
      <w:tr w:rsidR="00FE0EA7" w14:paraId="2AB9FF29" w14:textId="77777777" w:rsidTr="00213248">
        <w:tc>
          <w:tcPr>
            <w:tcW w:w="1529" w:type="dxa"/>
          </w:tcPr>
          <w:p w14:paraId="0A733DFB" w14:textId="72B38CDC" w:rsidR="00FE0EA7" w:rsidRPr="00C2641B" w:rsidRDefault="00FE0EA7" w:rsidP="00FE0EA7">
            <w:pPr>
              <w:pStyle w:val="a1"/>
              <w:jc w:val="center"/>
              <w:rPr>
                <w:lang w:eastAsia="zh-TW"/>
              </w:rPr>
            </w:pPr>
            <w:r w:rsidRPr="003C581F">
              <w:t>Internal</w:t>
            </w:r>
          </w:p>
        </w:tc>
        <w:tc>
          <w:tcPr>
            <w:tcW w:w="4284" w:type="dxa"/>
          </w:tcPr>
          <w:p w14:paraId="021D71B9" w14:textId="4CC02D45" w:rsidR="00FE0EA7" w:rsidRPr="00360FA0" w:rsidRDefault="00FE0EA7" w:rsidP="00FE0EA7">
            <w:pPr>
              <w:pStyle w:val="a1"/>
              <w:jc w:val="center"/>
              <w:rPr>
                <w:lang w:eastAsia="zh-TW"/>
              </w:rPr>
            </w:pPr>
            <w:proofErr w:type="spellStart"/>
            <w:r w:rsidRPr="00BA2EBC">
              <w:t>V</w:t>
            </w:r>
            <w:r>
              <w:t>LIC</w:t>
            </w:r>
            <w:r w:rsidRPr="00BA2EBC">
              <w:t>_EstViewRangeEndL_m</w:t>
            </w:r>
            <w:proofErr w:type="spellEnd"/>
          </w:p>
        </w:tc>
        <w:tc>
          <w:tcPr>
            <w:tcW w:w="3816" w:type="dxa"/>
          </w:tcPr>
          <w:p w14:paraId="3EA067C6" w14:textId="77777777" w:rsidR="00FE0EA7" w:rsidRDefault="00FE0EA7" w:rsidP="00FE0EA7">
            <w:pPr>
              <w:pStyle w:val="a1"/>
              <w:rPr>
                <w:lang w:eastAsia="zh-TW"/>
              </w:rPr>
            </w:pPr>
            <w:r>
              <w:rPr>
                <w:rFonts w:hint="eastAsia"/>
                <w:lang w:eastAsia="zh-TW"/>
              </w:rPr>
              <w:t>估測左車道線可視距離</w:t>
            </w:r>
          </w:p>
        </w:tc>
      </w:tr>
      <w:tr w:rsidR="00FE0EA7" w14:paraId="3246D7A1" w14:textId="77777777" w:rsidTr="00213248">
        <w:tc>
          <w:tcPr>
            <w:tcW w:w="1529" w:type="dxa"/>
          </w:tcPr>
          <w:p w14:paraId="3C7E8569" w14:textId="6D2FD984" w:rsidR="00FE0EA7" w:rsidRPr="00C2641B" w:rsidRDefault="00FE0EA7" w:rsidP="00FE0EA7">
            <w:pPr>
              <w:pStyle w:val="a1"/>
              <w:jc w:val="center"/>
              <w:rPr>
                <w:lang w:eastAsia="zh-TW"/>
              </w:rPr>
            </w:pPr>
            <w:r w:rsidRPr="003C581F">
              <w:t>Internal</w:t>
            </w:r>
          </w:p>
        </w:tc>
        <w:tc>
          <w:tcPr>
            <w:tcW w:w="4284" w:type="dxa"/>
          </w:tcPr>
          <w:p w14:paraId="5CD0EBDA" w14:textId="4049DB9A" w:rsidR="00FE0EA7" w:rsidRPr="00BA2EBC" w:rsidRDefault="00FE0EA7" w:rsidP="00FE0EA7">
            <w:pPr>
              <w:pStyle w:val="a1"/>
              <w:jc w:val="center"/>
              <w:rPr>
                <w:lang w:eastAsia="zh-TW"/>
              </w:rPr>
            </w:pPr>
            <w:r w:rsidRPr="00BA2EBC">
              <w:t>V</w:t>
            </w:r>
            <w:r>
              <w:t>LIC</w:t>
            </w:r>
            <w:r w:rsidRPr="00BA2EBC">
              <w:t>_Est</w:t>
            </w:r>
            <w:r>
              <w:t>Ln</w:t>
            </w:r>
            <w:r w:rsidRPr="00BA2EBC">
              <w:t>C0</w:t>
            </w:r>
            <w:r>
              <w:rPr>
                <w:rFonts w:hint="eastAsia"/>
                <w:lang w:eastAsia="zh-TW"/>
              </w:rPr>
              <w:t>R</w:t>
            </w:r>
            <w:r w:rsidRPr="00BA2EBC">
              <w:t>_m</w:t>
            </w:r>
          </w:p>
        </w:tc>
        <w:tc>
          <w:tcPr>
            <w:tcW w:w="3816" w:type="dxa"/>
          </w:tcPr>
          <w:p w14:paraId="55F4FAD0" w14:textId="77777777" w:rsidR="00FE0EA7" w:rsidRDefault="00FE0EA7" w:rsidP="00FE0EA7">
            <w:pPr>
              <w:pStyle w:val="a1"/>
              <w:rPr>
                <w:lang w:eastAsia="zh-TW"/>
              </w:rPr>
            </w:pPr>
            <w:r>
              <w:rPr>
                <w:rFonts w:hint="eastAsia"/>
                <w:lang w:eastAsia="zh-TW"/>
              </w:rPr>
              <w:t>估測右車道線距離</w:t>
            </w:r>
          </w:p>
        </w:tc>
      </w:tr>
      <w:tr w:rsidR="00FE0EA7" w14:paraId="091720E6" w14:textId="77777777" w:rsidTr="00213248">
        <w:tc>
          <w:tcPr>
            <w:tcW w:w="1529" w:type="dxa"/>
          </w:tcPr>
          <w:p w14:paraId="62CAFBB3" w14:textId="5FB8980F" w:rsidR="00FE0EA7" w:rsidRPr="00C2641B" w:rsidRDefault="00FE0EA7" w:rsidP="00FE0EA7">
            <w:pPr>
              <w:pStyle w:val="a1"/>
              <w:jc w:val="center"/>
              <w:rPr>
                <w:lang w:eastAsia="zh-TW"/>
              </w:rPr>
            </w:pPr>
            <w:r w:rsidRPr="003C581F">
              <w:t>Internal</w:t>
            </w:r>
          </w:p>
        </w:tc>
        <w:tc>
          <w:tcPr>
            <w:tcW w:w="4284" w:type="dxa"/>
          </w:tcPr>
          <w:p w14:paraId="2026F56B" w14:textId="345C624F" w:rsidR="00FE0EA7" w:rsidRPr="00BA2EBC" w:rsidRDefault="00FE0EA7" w:rsidP="00FE0EA7">
            <w:pPr>
              <w:pStyle w:val="a1"/>
              <w:jc w:val="center"/>
              <w:rPr>
                <w:lang w:eastAsia="zh-TW"/>
              </w:rPr>
            </w:pPr>
            <w:r w:rsidRPr="00BA2EBC">
              <w:t>V</w:t>
            </w:r>
            <w:r>
              <w:t>LIC</w:t>
            </w:r>
            <w:r w:rsidRPr="00BA2EBC">
              <w:t>_Est</w:t>
            </w:r>
            <w:r>
              <w:t>Ln</w:t>
            </w:r>
            <w:r w:rsidRPr="00BA2EBC">
              <w:t>C1</w:t>
            </w:r>
            <w:r>
              <w:rPr>
                <w:rFonts w:hint="eastAsia"/>
                <w:lang w:eastAsia="zh-TW"/>
              </w:rPr>
              <w:t xml:space="preserve"> R</w:t>
            </w:r>
            <w:r w:rsidRPr="00BA2EBC">
              <w:t xml:space="preserve"> _rad</w:t>
            </w:r>
          </w:p>
        </w:tc>
        <w:tc>
          <w:tcPr>
            <w:tcW w:w="3816" w:type="dxa"/>
          </w:tcPr>
          <w:p w14:paraId="11A1D939" w14:textId="77777777" w:rsidR="00FE0EA7" w:rsidRDefault="00FE0EA7" w:rsidP="00FE0EA7">
            <w:pPr>
              <w:pStyle w:val="a1"/>
              <w:rPr>
                <w:lang w:eastAsia="zh-TW"/>
              </w:rPr>
            </w:pPr>
            <w:r>
              <w:rPr>
                <w:rFonts w:hint="eastAsia"/>
                <w:lang w:eastAsia="zh-TW"/>
              </w:rPr>
              <w:t>估測右車道線斜率</w:t>
            </w:r>
          </w:p>
        </w:tc>
      </w:tr>
      <w:tr w:rsidR="00FE0EA7" w14:paraId="773CD598" w14:textId="77777777" w:rsidTr="00213248">
        <w:tc>
          <w:tcPr>
            <w:tcW w:w="1529" w:type="dxa"/>
          </w:tcPr>
          <w:p w14:paraId="5755CC14" w14:textId="47AE6212" w:rsidR="00FE0EA7" w:rsidRPr="00C2641B" w:rsidRDefault="00FE0EA7" w:rsidP="00FE0EA7">
            <w:pPr>
              <w:pStyle w:val="a1"/>
              <w:jc w:val="center"/>
              <w:rPr>
                <w:lang w:eastAsia="zh-TW"/>
              </w:rPr>
            </w:pPr>
            <w:r w:rsidRPr="003C581F">
              <w:t>Internal</w:t>
            </w:r>
          </w:p>
        </w:tc>
        <w:tc>
          <w:tcPr>
            <w:tcW w:w="4284" w:type="dxa"/>
          </w:tcPr>
          <w:p w14:paraId="118301C5" w14:textId="0C8F5CA3" w:rsidR="00FE0EA7" w:rsidRPr="00BA2EBC" w:rsidRDefault="00FE0EA7" w:rsidP="00FE0EA7">
            <w:pPr>
              <w:pStyle w:val="a1"/>
              <w:jc w:val="center"/>
              <w:rPr>
                <w:lang w:eastAsia="zh-TW"/>
              </w:rPr>
            </w:pPr>
            <w:r w:rsidRPr="00BA2EBC">
              <w:t>V</w:t>
            </w:r>
            <w:r>
              <w:t>LIC</w:t>
            </w:r>
            <w:r w:rsidRPr="00BA2EBC">
              <w:t>_Est</w:t>
            </w:r>
            <w:r>
              <w:t>Ln</w:t>
            </w:r>
            <w:r w:rsidRPr="00BA2EBC">
              <w:t>C2</w:t>
            </w:r>
            <w:r>
              <w:rPr>
                <w:rFonts w:hint="eastAsia"/>
                <w:lang w:eastAsia="zh-TW"/>
              </w:rPr>
              <w:t xml:space="preserve"> R</w:t>
            </w:r>
            <w:r w:rsidRPr="00BA2EBC">
              <w:t xml:space="preserve"> _rat</w:t>
            </w:r>
          </w:p>
        </w:tc>
        <w:tc>
          <w:tcPr>
            <w:tcW w:w="3816" w:type="dxa"/>
          </w:tcPr>
          <w:p w14:paraId="69E7A89F" w14:textId="77777777" w:rsidR="00FE0EA7" w:rsidRDefault="00FE0EA7" w:rsidP="00FE0EA7">
            <w:pPr>
              <w:pStyle w:val="a1"/>
              <w:rPr>
                <w:lang w:eastAsia="zh-TW"/>
              </w:rPr>
            </w:pPr>
            <w:r>
              <w:rPr>
                <w:rFonts w:hint="eastAsia"/>
                <w:lang w:eastAsia="zh-TW"/>
              </w:rPr>
              <w:t>估測右車道線曲率</w:t>
            </w:r>
          </w:p>
        </w:tc>
      </w:tr>
      <w:tr w:rsidR="00FE0EA7" w14:paraId="52C60BBF" w14:textId="77777777" w:rsidTr="00213248">
        <w:tc>
          <w:tcPr>
            <w:tcW w:w="1529" w:type="dxa"/>
          </w:tcPr>
          <w:p w14:paraId="73DB0F64" w14:textId="07F53897" w:rsidR="00FE0EA7" w:rsidRPr="00C2641B" w:rsidRDefault="00FE0EA7" w:rsidP="00FE0EA7">
            <w:pPr>
              <w:pStyle w:val="a1"/>
              <w:jc w:val="center"/>
              <w:rPr>
                <w:lang w:eastAsia="zh-TW"/>
              </w:rPr>
            </w:pPr>
            <w:r w:rsidRPr="003C581F">
              <w:t>Internal</w:t>
            </w:r>
          </w:p>
        </w:tc>
        <w:tc>
          <w:tcPr>
            <w:tcW w:w="4284" w:type="dxa"/>
          </w:tcPr>
          <w:p w14:paraId="35EA742D" w14:textId="50190868" w:rsidR="00FE0EA7" w:rsidRPr="00BA2EBC" w:rsidRDefault="00FE0EA7" w:rsidP="00FE0EA7">
            <w:pPr>
              <w:pStyle w:val="a1"/>
              <w:jc w:val="center"/>
              <w:rPr>
                <w:lang w:eastAsia="zh-TW"/>
              </w:rPr>
            </w:pPr>
            <w:r w:rsidRPr="00BA2EBC">
              <w:t>V</w:t>
            </w:r>
            <w:r>
              <w:t>LIC</w:t>
            </w:r>
            <w:r w:rsidRPr="00BA2EBC">
              <w:t>_Est</w:t>
            </w:r>
            <w:r>
              <w:t>Ln</w:t>
            </w:r>
            <w:r w:rsidRPr="00BA2EBC">
              <w:t>C3</w:t>
            </w:r>
            <w:r>
              <w:rPr>
                <w:rFonts w:hint="eastAsia"/>
                <w:lang w:eastAsia="zh-TW"/>
              </w:rPr>
              <w:t xml:space="preserve"> R</w:t>
            </w:r>
            <w:r w:rsidRPr="00BA2EBC">
              <w:t xml:space="preserve"> _rat</w:t>
            </w:r>
          </w:p>
        </w:tc>
        <w:tc>
          <w:tcPr>
            <w:tcW w:w="3816" w:type="dxa"/>
          </w:tcPr>
          <w:p w14:paraId="7E77BE22" w14:textId="77777777" w:rsidR="00FE0EA7" w:rsidRDefault="00FE0EA7" w:rsidP="00FE0EA7">
            <w:pPr>
              <w:pStyle w:val="a1"/>
              <w:rPr>
                <w:lang w:eastAsia="zh-TW"/>
              </w:rPr>
            </w:pPr>
            <w:r>
              <w:rPr>
                <w:rFonts w:hint="eastAsia"/>
                <w:lang w:eastAsia="zh-TW"/>
              </w:rPr>
              <w:t>估測右車道線曲率變化率</w:t>
            </w:r>
          </w:p>
        </w:tc>
      </w:tr>
      <w:tr w:rsidR="00FE0EA7" w14:paraId="536B3902" w14:textId="77777777" w:rsidTr="00213248">
        <w:tc>
          <w:tcPr>
            <w:tcW w:w="1529" w:type="dxa"/>
          </w:tcPr>
          <w:p w14:paraId="12BD7FB9" w14:textId="6588A97B" w:rsidR="00FE0EA7" w:rsidRPr="00C2641B" w:rsidRDefault="00FE0EA7" w:rsidP="00FE0EA7">
            <w:pPr>
              <w:pStyle w:val="a1"/>
              <w:jc w:val="center"/>
              <w:rPr>
                <w:lang w:eastAsia="zh-TW"/>
              </w:rPr>
            </w:pPr>
            <w:r w:rsidRPr="003C581F">
              <w:t>Internal</w:t>
            </w:r>
          </w:p>
        </w:tc>
        <w:tc>
          <w:tcPr>
            <w:tcW w:w="4284" w:type="dxa"/>
          </w:tcPr>
          <w:p w14:paraId="0AD98DD0" w14:textId="5A5EE360" w:rsidR="00FE0EA7" w:rsidRPr="00BA2EBC" w:rsidRDefault="00FE0EA7" w:rsidP="00FE0EA7">
            <w:pPr>
              <w:pStyle w:val="a1"/>
              <w:jc w:val="center"/>
              <w:rPr>
                <w:lang w:eastAsia="zh-TW"/>
              </w:rPr>
            </w:pPr>
            <w:proofErr w:type="spellStart"/>
            <w:r w:rsidRPr="00BA2EBC">
              <w:t>V</w:t>
            </w:r>
            <w:r>
              <w:t>LIC</w:t>
            </w:r>
            <w:r w:rsidRPr="00BA2EBC">
              <w:t>_EstViewRangeEnd</w:t>
            </w:r>
            <w:proofErr w:type="spellEnd"/>
            <w:r>
              <w:rPr>
                <w:rFonts w:hint="eastAsia"/>
                <w:lang w:eastAsia="zh-TW"/>
              </w:rPr>
              <w:t xml:space="preserve"> R</w:t>
            </w:r>
            <w:r w:rsidRPr="00BA2EBC">
              <w:t xml:space="preserve"> _m</w:t>
            </w:r>
          </w:p>
        </w:tc>
        <w:tc>
          <w:tcPr>
            <w:tcW w:w="3816" w:type="dxa"/>
          </w:tcPr>
          <w:p w14:paraId="5722217A" w14:textId="77777777" w:rsidR="00FE0EA7" w:rsidRDefault="00FE0EA7" w:rsidP="00FE0EA7">
            <w:pPr>
              <w:pStyle w:val="a1"/>
              <w:rPr>
                <w:lang w:eastAsia="zh-TW"/>
              </w:rPr>
            </w:pPr>
            <w:r>
              <w:rPr>
                <w:rFonts w:hint="eastAsia"/>
                <w:lang w:eastAsia="zh-TW"/>
              </w:rPr>
              <w:t>估測右車道線可視距離</w:t>
            </w:r>
          </w:p>
        </w:tc>
      </w:tr>
      <w:tr w:rsidR="00FE0EA7" w14:paraId="14B47C7A" w14:textId="77777777" w:rsidTr="00213248">
        <w:tc>
          <w:tcPr>
            <w:tcW w:w="1529" w:type="dxa"/>
          </w:tcPr>
          <w:p w14:paraId="5376ECF3" w14:textId="46DACF77" w:rsidR="00FE0EA7" w:rsidRPr="00C2641B" w:rsidRDefault="00FE0EA7" w:rsidP="00FE0EA7">
            <w:pPr>
              <w:pStyle w:val="a1"/>
              <w:jc w:val="center"/>
              <w:rPr>
                <w:lang w:eastAsia="zh-TW"/>
              </w:rPr>
            </w:pPr>
            <w:r w:rsidRPr="003C581F">
              <w:t>Internal</w:t>
            </w:r>
          </w:p>
        </w:tc>
        <w:tc>
          <w:tcPr>
            <w:tcW w:w="4284" w:type="dxa"/>
          </w:tcPr>
          <w:p w14:paraId="146CFD59" w14:textId="0348C306" w:rsidR="00FE0EA7" w:rsidRPr="00360FA0" w:rsidRDefault="00FE0EA7" w:rsidP="00FE0EA7">
            <w:pPr>
              <w:pStyle w:val="a1"/>
              <w:jc w:val="center"/>
              <w:rPr>
                <w:lang w:eastAsia="zh-TW"/>
              </w:rPr>
            </w:pPr>
            <w:r w:rsidRPr="00CB683F">
              <w:t>Opt</w:t>
            </w:r>
            <w:r>
              <w:t>Ln</w:t>
            </w:r>
            <w:r w:rsidRPr="00CB683F">
              <w:t>C0</w:t>
            </w:r>
            <w:r>
              <w:rPr>
                <w:rFonts w:hint="eastAsia"/>
                <w:lang w:eastAsia="zh-TW"/>
              </w:rPr>
              <w:t>L</w:t>
            </w:r>
          </w:p>
        </w:tc>
        <w:tc>
          <w:tcPr>
            <w:tcW w:w="3816" w:type="dxa"/>
          </w:tcPr>
          <w:p w14:paraId="343FF55B" w14:textId="77777777" w:rsidR="00FE0EA7" w:rsidRDefault="00FE0EA7" w:rsidP="00FE0EA7">
            <w:pPr>
              <w:pStyle w:val="a1"/>
              <w:rPr>
                <w:lang w:eastAsia="zh-TW"/>
              </w:rPr>
            </w:pPr>
            <w:r>
              <w:rPr>
                <w:rFonts w:hint="eastAsia"/>
                <w:lang w:eastAsia="zh-TW"/>
              </w:rPr>
              <w:t>最佳左車道線距離</w:t>
            </w:r>
          </w:p>
        </w:tc>
      </w:tr>
      <w:tr w:rsidR="00FE0EA7" w14:paraId="682C6533" w14:textId="77777777" w:rsidTr="00213248">
        <w:tc>
          <w:tcPr>
            <w:tcW w:w="1529" w:type="dxa"/>
          </w:tcPr>
          <w:p w14:paraId="6B1814AE" w14:textId="5355E4C4" w:rsidR="00FE0EA7" w:rsidRPr="00C2641B" w:rsidRDefault="00FE0EA7" w:rsidP="00FE0EA7">
            <w:pPr>
              <w:pStyle w:val="a1"/>
              <w:jc w:val="center"/>
              <w:rPr>
                <w:lang w:eastAsia="zh-TW"/>
              </w:rPr>
            </w:pPr>
            <w:r w:rsidRPr="003C581F">
              <w:t>Internal</w:t>
            </w:r>
          </w:p>
        </w:tc>
        <w:tc>
          <w:tcPr>
            <w:tcW w:w="4284" w:type="dxa"/>
          </w:tcPr>
          <w:p w14:paraId="15DE588A" w14:textId="3DB3A565" w:rsidR="00FE0EA7" w:rsidRPr="00360FA0" w:rsidRDefault="00FE0EA7" w:rsidP="00FE0EA7">
            <w:pPr>
              <w:pStyle w:val="a1"/>
              <w:jc w:val="center"/>
              <w:rPr>
                <w:lang w:eastAsia="zh-TW"/>
              </w:rPr>
            </w:pPr>
            <w:r w:rsidRPr="00CB683F">
              <w:t>Opt</w:t>
            </w:r>
            <w:r>
              <w:t>Ln</w:t>
            </w:r>
            <w:r w:rsidRPr="00CB683F">
              <w:t>C1</w:t>
            </w:r>
            <w:r>
              <w:rPr>
                <w:rFonts w:hint="eastAsia"/>
                <w:lang w:eastAsia="zh-TW"/>
              </w:rPr>
              <w:t xml:space="preserve"> L</w:t>
            </w:r>
          </w:p>
        </w:tc>
        <w:tc>
          <w:tcPr>
            <w:tcW w:w="3816" w:type="dxa"/>
          </w:tcPr>
          <w:p w14:paraId="0DF76D65" w14:textId="77777777" w:rsidR="00FE0EA7" w:rsidRDefault="00FE0EA7" w:rsidP="00FE0EA7">
            <w:pPr>
              <w:pStyle w:val="a1"/>
              <w:rPr>
                <w:lang w:eastAsia="zh-TW"/>
              </w:rPr>
            </w:pPr>
            <w:r>
              <w:rPr>
                <w:rFonts w:hint="eastAsia"/>
                <w:lang w:eastAsia="zh-TW"/>
              </w:rPr>
              <w:t>最佳左車道線斜率</w:t>
            </w:r>
          </w:p>
        </w:tc>
      </w:tr>
      <w:tr w:rsidR="00FE0EA7" w14:paraId="1EA579CE" w14:textId="77777777" w:rsidTr="00213248">
        <w:tc>
          <w:tcPr>
            <w:tcW w:w="1529" w:type="dxa"/>
          </w:tcPr>
          <w:p w14:paraId="0A33477F" w14:textId="2136198F" w:rsidR="00FE0EA7" w:rsidRPr="00C2641B" w:rsidRDefault="00FE0EA7" w:rsidP="00FE0EA7">
            <w:pPr>
              <w:pStyle w:val="a1"/>
              <w:jc w:val="center"/>
              <w:rPr>
                <w:lang w:eastAsia="zh-TW"/>
              </w:rPr>
            </w:pPr>
            <w:r w:rsidRPr="003C581F">
              <w:t>Internal</w:t>
            </w:r>
          </w:p>
        </w:tc>
        <w:tc>
          <w:tcPr>
            <w:tcW w:w="4284" w:type="dxa"/>
          </w:tcPr>
          <w:p w14:paraId="6C4A912D" w14:textId="48B9B5C7" w:rsidR="00FE0EA7" w:rsidRPr="00360FA0" w:rsidRDefault="00FE0EA7" w:rsidP="00FE0EA7">
            <w:pPr>
              <w:pStyle w:val="a1"/>
              <w:jc w:val="center"/>
              <w:rPr>
                <w:lang w:eastAsia="zh-TW"/>
              </w:rPr>
            </w:pPr>
            <w:r w:rsidRPr="00CB683F">
              <w:t>Opt</w:t>
            </w:r>
            <w:r>
              <w:t>Ln</w:t>
            </w:r>
            <w:r w:rsidRPr="00CB683F">
              <w:t>C2</w:t>
            </w:r>
            <w:r>
              <w:rPr>
                <w:rFonts w:hint="eastAsia"/>
                <w:lang w:eastAsia="zh-TW"/>
              </w:rPr>
              <w:t xml:space="preserve"> L</w:t>
            </w:r>
          </w:p>
        </w:tc>
        <w:tc>
          <w:tcPr>
            <w:tcW w:w="3816" w:type="dxa"/>
          </w:tcPr>
          <w:p w14:paraId="03B0547A" w14:textId="77777777" w:rsidR="00FE0EA7" w:rsidRDefault="00FE0EA7" w:rsidP="00FE0EA7">
            <w:pPr>
              <w:pStyle w:val="a1"/>
              <w:rPr>
                <w:lang w:eastAsia="zh-TW"/>
              </w:rPr>
            </w:pPr>
            <w:r>
              <w:rPr>
                <w:rFonts w:hint="eastAsia"/>
                <w:lang w:eastAsia="zh-TW"/>
              </w:rPr>
              <w:t>最佳左車道線曲率</w:t>
            </w:r>
          </w:p>
        </w:tc>
      </w:tr>
      <w:tr w:rsidR="00FE0EA7" w14:paraId="29196ABA" w14:textId="77777777" w:rsidTr="00213248">
        <w:tc>
          <w:tcPr>
            <w:tcW w:w="1529" w:type="dxa"/>
          </w:tcPr>
          <w:p w14:paraId="4D3E9120" w14:textId="337F3B12" w:rsidR="00FE0EA7" w:rsidRPr="00C2641B" w:rsidRDefault="00FE0EA7" w:rsidP="00FE0EA7">
            <w:pPr>
              <w:pStyle w:val="a1"/>
              <w:jc w:val="center"/>
              <w:rPr>
                <w:lang w:eastAsia="zh-TW"/>
              </w:rPr>
            </w:pPr>
            <w:r w:rsidRPr="003C581F">
              <w:t>Internal</w:t>
            </w:r>
          </w:p>
        </w:tc>
        <w:tc>
          <w:tcPr>
            <w:tcW w:w="4284" w:type="dxa"/>
          </w:tcPr>
          <w:p w14:paraId="745268CA" w14:textId="0ECCA00D" w:rsidR="00FE0EA7" w:rsidRPr="00360FA0" w:rsidRDefault="00FE0EA7" w:rsidP="00FE0EA7">
            <w:pPr>
              <w:pStyle w:val="a1"/>
              <w:jc w:val="center"/>
              <w:rPr>
                <w:lang w:eastAsia="zh-TW"/>
              </w:rPr>
            </w:pPr>
            <w:r w:rsidRPr="00CB683F">
              <w:t>Opt</w:t>
            </w:r>
            <w:r>
              <w:t>Ln</w:t>
            </w:r>
            <w:r w:rsidRPr="00CB683F">
              <w:t>C3</w:t>
            </w:r>
            <w:r>
              <w:rPr>
                <w:rFonts w:hint="eastAsia"/>
                <w:lang w:eastAsia="zh-TW"/>
              </w:rPr>
              <w:t xml:space="preserve"> L</w:t>
            </w:r>
          </w:p>
        </w:tc>
        <w:tc>
          <w:tcPr>
            <w:tcW w:w="3816" w:type="dxa"/>
          </w:tcPr>
          <w:p w14:paraId="188B0A5E" w14:textId="77777777" w:rsidR="00FE0EA7" w:rsidRDefault="00FE0EA7" w:rsidP="00FE0EA7">
            <w:pPr>
              <w:pStyle w:val="a1"/>
              <w:rPr>
                <w:lang w:eastAsia="zh-TW"/>
              </w:rPr>
            </w:pPr>
            <w:r>
              <w:rPr>
                <w:rFonts w:hint="eastAsia"/>
                <w:lang w:eastAsia="zh-TW"/>
              </w:rPr>
              <w:t>最佳左車道線曲率變化率</w:t>
            </w:r>
          </w:p>
        </w:tc>
      </w:tr>
      <w:tr w:rsidR="00FE0EA7" w14:paraId="5CD873E5" w14:textId="77777777" w:rsidTr="00213248">
        <w:tc>
          <w:tcPr>
            <w:tcW w:w="1529" w:type="dxa"/>
          </w:tcPr>
          <w:p w14:paraId="4F202C59" w14:textId="3309FD41" w:rsidR="00FE0EA7" w:rsidRPr="00C2641B" w:rsidRDefault="00FE0EA7" w:rsidP="00FE0EA7">
            <w:pPr>
              <w:pStyle w:val="a1"/>
              <w:jc w:val="center"/>
              <w:rPr>
                <w:lang w:eastAsia="zh-TW"/>
              </w:rPr>
            </w:pPr>
            <w:r w:rsidRPr="003C581F">
              <w:t>Internal</w:t>
            </w:r>
          </w:p>
        </w:tc>
        <w:tc>
          <w:tcPr>
            <w:tcW w:w="4284" w:type="dxa"/>
          </w:tcPr>
          <w:p w14:paraId="205236D0" w14:textId="77777777" w:rsidR="00FE0EA7" w:rsidRPr="00360FA0" w:rsidRDefault="00FE0EA7" w:rsidP="00FE0EA7">
            <w:pPr>
              <w:pStyle w:val="a1"/>
              <w:jc w:val="center"/>
              <w:rPr>
                <w:lang w:eastAsia="zh-TW"/>
              </w:rPr>
            </w:pPr>
            <w:proofErr w:type="spellStart"/>
            <w:r w:rsidRPr="00CB683F">
              <w:t>OptViewRange</w:t>
            </w:r>
            <w:proofErr w:type="spellEnd"/>
            <w:r w:rsidRPr="00CB683F">
              <w:t>_</w:t>
            </w:r>
            <w:r>
              <w:rPr>
                <w:rFonts w:hint="eastAsia"/>
                <w:lang w:eastAsia="zh-TW"/>
              </w:rPr>
              <w:t xml:space="preserve"> L</w:t>
            </w:r>
          </w:p>
        </w:tc>
        <w:tc>
          <w:tcPr>
            <w:tcW w:w="3816" w:type="dxa"/>
          </w:tcPr>
          <w:p w14:paraId="0D0D934C" w14:textId="77777777" w:rsidR="00FE0EA7" w:rsidRDefault="00FE0EA7" w:rsidP="00FE0EA7">
            <w:pPr>
              <w:pStyle w:val="a1"/>
              <w:rPr>
                <w:lang w:eastAsia="zh-TW"/>
              </w:rPr>
            </w:pPr>
            <w:r>
              <w:rPr>
                <w:rFonts w:hint="eastAsia"/>
                <w:lang w:eastAsia="zh-TW"/>
              </w:rPr>
              <w:t>最佳左車道線可視距離</w:t>
            </w:r>
          </w:p>
        </w:tc>
      </w:tr>
      <w:tr w:rsidR="00FE0EA7" w14:paraId="601E8E6B" w14:textId="77777777" w:rsidTr="00213248">
        <w:tc>
          <w:tcPr>
            <w:tcW w:w="1529" w:type="dxa"/>
          </w:tcPr>
          <w:p w14:paraId="76E2F540" w14:textId="214566AE" w:rsidR="00FE0EA7" w:rsidRPr="00C2641B" w:rsidRDefault="00FE0EA7" w:rsidP="00FE0EA7">
            <w:pPr>
              <w:pStyle w:val="a1"/>
              <w:jc w:val="center"/>
              <w:rPr>
                <w:lang w:eastAsia="zh-TW"/>
              </w:rPr>
            </w:pPr>
            <w:r w:rsidRPr="003C581F">
              <w:t>Internal</w:t>
            </w:r>
          </w:p>
        </w:tc>
        <w:tc>
          <w:tcPr>
            <w:tcW w:w="4284" w:type="dxa"/>
          </w:tcPr>
          <w:p w14:paraId="7BE78904" w14:textId="2FCE21EE" w:rsidR="00FE0EA7" w:rsidRPr="00360FA0" w:rsidRDefault="00FE0EA7" w:rsidP="00FE0EA7">
            <w:pPr>
              <w:pStyle w:val="a1"/>
              <w:jc w:val="center"/>
              <w:rPr>
                <w:lang w:eastAsia="zh-TW"/>
              </w:rPr>
            </w:pPr>
            <w:r w:rsidRPr="00CB683F">
              <w:t>Opt</w:t>
            </w:r>
            <w:r>
              <w:t>Ln</w:t>
            </w:r>
            <w:r w:rsidRPr="00CB683F">
              <w:t>C0R</w:t>
            </w:r>
          </w:p>
        </w:tc>
        <w:tc>
          <w:tcPr>
            <w:tcW w:w="3816" w:type="dxa"/>
          </w:tcPr>
          <w:p w14:paraId="7C804686" w14:textId="77777777" w:rsidR="00FE0EA7" w:rsidRDefault="00FE0EA7" w:rsidP="00FE0EA7">
            <w:pPr>
              <w:pStyle w:val="a1"/>
              <w:rPr>
                <w:lang w:eastAsia="zh-TW"/>
              </w:rPr>
            </w:pPr>
            <w:r>
              <w:rPr>
                <w:rFonts w:hint="eastAsia"/>
                <w:lang w:eastAsia="zh-TW"/>
              </w:rPr>
              <w:t>最佳右車道線距離</w:t>
            </w:r>
          </w:p>
        </w:tc>
      </w:tr>
      <w:tr w:rsidR="00FE0EA7" w14:paraId="5D33F63B" w14:textId="77777777" w:rsidTr="00213248">
        <w:tc>
          <w:tcPr>
            <w:tcW w:w="1529" w:type="dxa"/>
          </w:tcPr>
          <w:p w14:paraId="0F4A95EF" w14:textId="7E80E04C" w:rsidR="00FE0EA7" w:rsidRPr="00C2641B" w:rsidRDefault="00FE0EA7" w:rsidP="00FE0EA7">
            <w:pPr>
              <w:pStyle w:val="a1"/>
              <w:jc w:val="center"/>
              <w:rPr>
                <w:lang w:eastAsia="zh-TW"/>
              </w:rPr>
            </w:pPr>
            <w:r w:rsidRPr="003C581F">
              <w:t>Internal</w:t>
            </w:r>
          </w:p>
        </w:tc>
        <w:tc>
          <w:tcPr>
            <w:tcW w:w="4284" w:type="dxa"/>
          </w:tcPr>
          <w:p w14:paraId="3B66BD5A" w14:textId="02C4F855" w:rsidR="00FE0EA7" w:rsidRPr="00360FA0" w:rsidRDefault="00FE0EA7" w:rsidP="00FE0EA7">
            <w:pPr>
              <w:pStyle w:val="a1"/>
              <w:jc w:val="center"/>
              <w:rPr>
                <w:lang w:eastAsia="zh-TW"/>
              </w:rPr>
            </w:pPr>
            <w:r w:rsidRPr="00CB683F">
              <w:t>Opt</w:t>
            </w:r>
            <w:r>
              <w:t>Ln</w:t>
            </w:r>
            <w:r w:rsidRPr="00CB683F">
              <w:t>C1R</w:t>
            </w:r>
          </w:p>
        </w:tc>
        <w:tc>
          <w:tcPr>
            <w:tcW w:w="3816" w:type="dxa"/>
          </w:tcPr>
          <w:p w14:paraId="6F7B0321" w14:textId="77777777" w:rsidR="00FE0EA7" w:rsidRDefault="00FE0EA7" w:rsidP="00FE0EA7">
            <w:pPr>
              <w:pStyle w:val="a1"/>
              <w:rPr>
                <w:lang w:eastAsia="zh-TW"/>
              </w:rPr>
            </w:pPr>
            <w:r>
              <w:rPr>
                <w:rFonts w:hint="eastAsia"/>
                <w:lang w:eastAsia="zh-TW"/>
              </w:rPr>
              <w:t>最佳右車道線斜率</w:t>
            </w:r>
          </w:p>
        </w:tc>
      </w:tr>
      <w:tr w:rsidR="00FE0EA7" w14:paraId="77C64EC0" w14:textId="77777777" w:rsidTr="00213248">
        <w:tc>
          <w:tcPr>
            <w:tcW w:w="1529" w:type="dxa"/>
          </w:tcPr>
          <w:p w14:paraId="2D7A2F58" w14:textId="3129C191" w:rsidR="00FE0EA7" w:rsidRPr="00C2641B" w:rsidRDefault="00FE0EA7" w:rsidP="00FE0EA7">
            <w:pPr>
              <w:pStyle w:val="a1"/>
              <w:jc w:val="center"/>
              <w:rPr>
                <w:lang w:eastAsia="zh-TW"/>
              </w:rPr>
            </w:pPr>
            <w:r w:rsidRPr="003C581F">
              <w:t>Internal</w:t>
            </w:r>
          </w:p>
        </w:tc>
        <w:tc>
          <w:tcPr>
            <w:tcW w:w="4284" w:type="dxa"/>
          </w:tcPr>
          <w:p w14:paraId="43770AC0" w14:textId="5B7A286D" w:rsidR="00FE0EA7" w:rsidRPr="00360FA0" w:rsidRDefault="00FE0EA7" w:rsidP="00FE0EA7">
            <w:pPr>
              <w:pStyle w:val="a1"/>
              <w:jc w:val="center"/>
              <w:rPr>
                <w:lang w:eastAsia="zh-TW"/>
              </w:rPr>
            </w:pPr>
            <w:r w:rsidRPr="00CB683F">
              <w:t>Opt</w:t>
            </w:r>
            <w:r>
              <w:t>Ln</w:t>
            </w:r>
            <w:r w:rsidRPr="00CB683F">
              <w:t>C2R</w:t>
            </w:r>
          </w:p>
        </w:tc>
        <w:tc>
          <w:tcPr>
            <w:tcW w:w="3816" w:type="dxa"/>
          </w:tcPr>
          <w:p w14:paraId="48E4420A" w14:textId="77777777" w:rsidR="00FE0EA7" w:rsidRDefault="00FE0EA7" w:rsidP="00FE0EA7">
            <w:pPr>
              <w:pStyle w:val="a1"/>
              <w:rPr>
                <w:lang w:eastAsia="zh-TW"/>
              </w:rPr>
            </w:pPr>
            <w:r>
              <w:rPr>
                <w:rFonts w:hint="eastAsia"/>
                <w:lang w:eastAsia="zh-TW"/>
              </w:rPr>
              <w:t>最佳右車道線曲率</w:t>
            </w:r>
          </w:p>
        </w:tc>
      </w:tr>
      <w:tr w:rsidR="00FE0EA7" w14:paraId="05258D21" w14:textId="77777777" w:rsidTr="00213248">
        <w:tc>
          <w:tcPr>
            <w:tcW w:w="1529" w:type="dxa"/>
          </w:tcPr>
          <w:p w14:paraId="0DC802C8" w14:textId="29F39831" w:rsidR="00FE0EA7" w:rsidRPr="00C2641B" w:rsidRDefault="00FE0EA7" w:rsidP="00FE0EA7">
            <w:pPr>
              <w:pStyle w:val="a1"/>
              <w:jc w:val="center"/>
              <w:rPr>
                <w:lang w:eastAsia="zh-TW"/>
              </w:rPr>
            </w:pPr>
            <w:r w:rsidRPr="003C581F">
              <w:t>Internal</w:t>
            </w:r>
          </w:p>
        </w:tc>
        <w:tc>
          <w:tcPr>
            <w:tcW w:w="4284" w:type="dxa"/>
          </w:tcPr>
          <w:p w14:paraId="4D1F5CD7" w14:textId="284AA583" w:rsidR="00FE0EA7" w:rsidRPr="00360FA0" w:rsidRDefault="00FE0EA7" w:rsidP="00FE0EA7">
            <w:pPr>
              <w:pStyle w:val="a1"/>
              <w:jc w:val="center"/>
              <w:rPr>
                <w:lang w:eastAsia="zh-TW"/>
              </w:rPr>
            </w:pPr>
            <w:r w:rsidRPr="00CB683F">
              <w:t>Opt</w:t>
            </w:r>
            <w:r>
              <w:t>Ln</w:t>
            </w:r>
            <w:r w:rsidRPr="00CB683F">
              <w:t>C3R</w:t>
            </w:r>
          </w:p>
        </w:tc>
        <w:tc>
          <w:tcPr>
            <w:tcW w:w="3816" w:type="dxa"/>
          </w:tcPr>
          <w:p w14:paraId="4739880F" w14:textId="77777777" w:rsidR="00FE0EA7" w:rsidRDefault="00FE0EA7" w:rsidP="00FE0EA7">
            <w:pPr>
              <w:pStyle w:val="a1"/>
              <w:rPr>
                <w:lang w:eastAsia="zh-TW"/>
              </w:rPr>
            </w:pPr>
            <w:r>
              <w:rPr>
                <w:rFonts w:hint="eastAsia"/>
                <w:lang w:eastAsia="zh-TW"/>
              </w:rPr>
              <w:t>最佳右車道線曲率變化率</w:t>
            </w:r>
          </w:p>
        </w:tc>
      </w:tr>
      <w:tr w:rsidR="00FE0EA7" w14:paraId="407C8E6A" w14:textId="77777777" w:rsidTr="00213248">
        <w:tc>
          <w:tcPr>
            <w:tcW w:w="1529" w:type="dxa"/>
          </w:tcPr>
          <w:p w14:paraId="0CA3F120" w14:textId="01225257" w:rsidR="00FE0EA7" w:rsidRPr="00C2641B" w:rsidRDefault="00FE0EA7" w:rsidP="00FE0EA7">
            <w:pPr>
              <w:pStyle w:val="a1"/>
              <w:jc w:val="center"/>
              <w:rPr>
                <w:lang w:eastAsia="zh-TW"/>
              </w:rPr>
            </w:pPr>
            <w:r w:rsidRPr="003C581F">
              <w:t>Internal</w:t>
            </w:r>
          </w:p>
        </w:tc>
        <w:tc>
          <w:tcPr>
            <w:tcW w:w="4284" w:type="dxa"/>
          </w:tcPr>
          <w:p w14:paraId="08660CB4" w14:textId="77777777" w:rsidR="00FE0EA7" w:rsidRPr="00360FA0" w:rsidRDefault="00FE0EA7" w:rsidP="00FE0EA7">
            <w:pPr>
              <w:pStyle w:val="a1"/>
              <w:jc w:val="center"/>
              <w:rPr>
                <w:lang w:eastAsia="zh-TW"/>
              </w:rPr>
            </w:pPr>
            <w:proofErr w:type="spellStart"/>
            <w:r w:rsidRPr="00CB683F">
              <w:t>OptViewRange_R</w:t>
            </w:r>
            <w:proofErr w:type="spellEnd"/>
          </w:p>
        </w:tc>
        <w:tc>
          <w:tcPr>
            <w:tcW w:w="3816" w:type="dxa"/>
          </w:tcPr>
          <w:p w14:paraId="4E021215" w14:textId="77777777" w:rsidR="00FE0EA7" w:rsidRDefault="00FE0EA7" w:rsidP="00FE0EA7">
            <w:pPr>
              <w:pStyle w:val="a1"/>
              <w:rPr>
                <w:lang w:eastAsia="zh-TW"/>
              </w:rPr>
            </w:pPr>
            <w:r>
              <w:rPr>
                <w:rFonts w:hint="eastAsia"/>
                <w:lang w:eastAsia="zh-TW"/>
              </w:rPr>
              <w:t>最佳右車道線可視距離</w:t>
            </w:r>
          </w:p>
        </w:tc>
      </w:tr>
      <w:tr w:rsidR="00FE0EA7" w14:paraId="41C75805" w14:textId="77777777" w:rsidTr="00213248">
        <w:tc>
          <w:tcPr>
            <w:tcW w:w="1529" w:type="dxa"/>
          </w:tcPr>
          <w:p w14:paraId="057049BC" w14:textId="1CBD9279" w:rsidR="00FE0EA7" w:rsidRPr="00C2641B" w:rsidRDefault="00FE0EA7" w:rsidP="00FE0EA7">
            <w:pPr>
              <w:pStyle w:val="a1"/>
              <w:jc w:val="center"/>
              <w:rPr>
                <w:lang w:eastAsia="zh-TW"/>
              </w:rPr>
            </w:pPr>
            <w:r w:rsidRPr="003C581F">
              <w:t>Internal</w:t>
            </w:r>
          </w:p>
        </w:tc>
        <w:tc>
          <w:tcPr>
            <w:tcW w:w="4284" w:type="dxa"/>
          </w:tcPr>
          <w:p w14:paraId="3FC960E0" w14:textId="5E73C07F" w:rsidR="00FE0EA7" w:rsidRPr="00CB683F" w:rsidRDefault="00FE0EA7" w:rsidP="00FE0EA7">
            <w:pPr>
              <w:pStyle w:val="a1"/>
              <w:jc w:val="center"/>
            </w:pPr>
            <w:r w:rsidRPr="00554704">
              <w:t>V</w:t>
            </w:r>
            <w:r>
              <w:t>LIC</w:t>
            </w:r>
            <w:r w:rsidRPr="00554704">
              <w:t>_RLCenterLineC0_m</w:t>
            </w:r>
          </w:p>
        </w:tc>
        <w:tc>
          <w:tcPr>
            <w:tcW w:w="3816" w:type="dxa"/>
          </w:tcPr>
          <w:p w14:paraId="2B965854" w14:textId="77777777" w:rsidR="00FE0EA7" w:rsidRDefault="00FE0EA7" w:rsidP="00FE0EA7">
            <w:pPr>
              <w:pStyle w:val="a1"/>
              <w:rPr>
                <w:lang w:eastAsia="zh-TW"/>
              </w:rPr>
            </w:pPr>
            <w:r>
              <w:rPr>
                <w:rFonts w:hint="eastAsia"/>
                <w:lang w:eastAsia="zh-TW"/>
              </w:rPr>
              <w:t>左右車道線有效之車道中心線距離</w:t>
            </w:r>
          </w:p>
        </w:tc>
      </w:tr>
      <w:tr w:rsidR="00FE0EA7" w14:paraId="2B05B7B4" w14:textId="77777777" w:rsidTr="00213248">
        <w:tc>
          <w:tcPr>
            <w:tcW w:w="1529" w:type="dxa"/>
          </w:tcPr>
          <w:p w14:paraId="178898ED" w14:textId="2FA8EEA5" w:rsidR="00FE0EA7" w:rsidRPr="00C2641B" w:rsidRDefault="00FE0EA7" w:rsidP="00FE0EA7">
            <w:pPr>
              <w:pStyle w:val="a1"/>
              <w:jc w:val="center"/>
              <w:rPr>
                <w:lang w:eastAsia="zh-TW"/>
              </w:rPr>
            </w:pPr>
            <w:r w:rsidRPr="003C581F">
              <w:t>Internal</w:t>
            </w:r>
          </w:p>
        </w:tc>
        <w:tc>
          <w:tcPr>
            <w:tcW w:w="4284" w:type="dxa"/>
          </w:tcPr>
          <w:p w14:paraId="6E5F7F28" w14:textId="0F80FD7A" w:rsidR="00FE0EA7" w:rsidRPr="00CB683F" w:rsidRDefault="00FE0EA7" w:rsidP="00FE0EA7">
            <w:pPr>
              <w:pStyle w:val="a1"/>
              <w:jc w:val="center"/>
            </w:pPr>
            <w:r w:rsidRPr="00554704">
              <w:t>V</w:t>
            </w:r>
            <w:r>
              <w:t>LIC</w:t>
            </w:r>
            <w:r w:rsidRPr="00554704">
              <w:t>_RCenterLineC0_m</w:t>
            </w:r>
          </w:p>
        </w:tc>
        <w:tc>
          <w:tcPr>
            <w:tcW w:w="3816" w:type="dxa"/>
          </w:tcPr>
          <w:p w14:paraId="609E112C" w14:textId="77777777" w:rsidR="00FE0EA7" w:rsidRDefault="00FE0EA7" w:rsidP="00FE0EA7">
            <w:pPr>
              <w:pStyle w:val="a1"/>
              <w:rPr>
                <w:lang w:eastAsia="zh-TW"/>
              </w:rPr>
            </w:pPr>
            <w:r>
              <w:rPr>
                <w:rFonts w:hint="eastAsia"/>
                <w:lang w:eastAsia="zh-TW"/>
              </w:rPr>
              <w:t>右車道線有效之車道中心線距離</w:t>
            </w:r>
          </w:p>
        </w:tc>
      </w:tr>
      <w:tr w:rsidR="00FE0EA7" w14:paraId="27492C78" w14:textId="77777777" w:rsidTr="00213248">
        <w:tc>
          <w:tcPr>
            <w:tcW w:w="1529" w:type="dxa"/>
          </w:tcPr>
          <w:p w14:paraId="15652B64" w14:textId="7ED8083E" w:rsidR="00FE0EA7" w:rsidRPr="00C2641B" w:rsidRDefault="00FE0EA7" w:rsidP="00FE0EA7">
            <w:pPr>
              <w:pStyle w:val="a1"/>
              <w:jc w:val="center"/>
              <w:rPr>
                <w:lang w:eastAsia="zh-TW"/>
              </w:rPr>
            </w:pPr>
            <w:r w:rsidRPr="003C581F">
              <w:t>Internal</w:t>
            </w:r>
          </w:p>
        </w:tc>
        <w:tc>
          <w:tcPr>
            <w:tcW w:w="4284" w:type="dxa"/>
          </w:tcPr>
          <w:p w14:paraId="653E5B3D" w14:textId="3AA1220E" w:rsidR="00FE0EA7" w:rsidRPr="00CB683F" w:rsidRDefault="00FE0EA7" w:rsidP="00FE0EA7">
            <w:pPr>
              <w:pStyle w:val="a1"/>
              <w:jc w:val="center"/>
            </w:pPr>
            <w:r w:rsidRPr="00554704">
              <w:t>V</w:t>
            </w:r>
            <w:r>
              <w:t>LIC</w:t>
            </w:r>
            <w:r w:rsidRPr="00554704">
              <w:t>_LCenterLineC0_m</w:t>
            </w:r>
          </w:p>
        </w:tc>
        <w:tc>
          <w:tcPr>
            <w:tcW w:w="3816" w:type="dxa"/>
          </w:tcPr>
          <w:p w14:paraId="243F310B" w14:textId="77777777" w:rsidR="00FE0EA7" w:rsidRDefault="00FE0EA7" w:rsidP="00FE0EA7">
            <w:pPr>
              <w:pStyle w:val="a1"/>
              <w:rPr>
                <w:lang w:eastAsia="zh-TW"/>
              </w:rPr>
            </w:pPr>
            <w:r>
              <w:rPr>
                <w:rFonts w:hint="eastAsia"/>
                <w:lang w:eastAsia="zh-TW"/>
              </w:rPr>
              <w:t>左車道線有效之車道中心線距離</w:t>
            </w:r>
          </w:p>
        </w:tc>
      </w:tr>
      <w:tr w:rsidR="00FE0EA7" w14:paraId="176AB401" w14:textId="77777777" w:rsidTr="00213248">
        <w:tc>
          <w:tcPr>
            <w:tcW w:w="1529" w:type="dxa"/>
          </w:tcPr>
          <w:p w14:paraId="3D3BB749" w14:textId="40C121FB" w:rsidR="00FE0EA7" w:rsidRPr="00C2641B" w:rsidRDefault="00FE0EA7" w:rsidP="00FE0EA7">
            <w:pPr>
              <w:pStyle w:val="a1"/>
              <w:jc w:val="center"/>
              <w:rPr>
                <w:lang w:eastAsia="zh-TW"/>
              </w:rPr>
            </w:pPr>
            <w:r w:rsidRPr="003C581F">
              <w:t>Internal</w:t>
            </w:r>
          </w:p>
        </w:tc>
        <w:tc>
          <w:tcPr>
            <w:tcW w:w="4284" w:type="dxa"/>
          </w:tcPr>
          <w:p w14:paraId="36F32E22" w14:textId="03D1B5A7" w:rsidR="00FE0EA7" w:rsidRPr="00CB683F" w:rsidRDefault="00FE0EA7" w:rsidP="00FE0EA7">
            <w:pPr>
              <w:pStyle w:val="a1"/>
              <w:jc w:val="center"/>
            </w:pPr>
            <w:r w:rsidRPr="00554704">
              <w:t>V</w:t>
            </w:r>
            <w:r>
              <w:t>LIC</w:t>
            </w:r>
            <w:r w:rsidRPr="00554704">
              <w:t>_EstCenterLineC0_m</w:t>
            </w:r>
          </w:p>
        </w:tc>
        <w:tc>
          <w:tcPr>
            <w:tcW w:w="3816" w:type="dxa"/>
          </w:tcPr>
          <w:p w14:paraId="2A3D9430" w14:textId="77777777" w:rsidR="00FE0EA7" w:rsidRDefault="00FE0EA7" w:rsidP="00FE0EA7">
            <w:pPr>
              <w:pStyle w:val="a1"/>
              <w:rPr>
                <w:lang w:eastAsia="zh-TW"/>
              </w:rPr>
            </w:pPr>
            <w:r>
              <w:rPr>
                <w:rFonts w:hint="eastAsia"/>
                <w:lang w:eastAsia="zh-TW"/>
              </w:rPr>
              <w:t>左右車道線有效之車道中心線距離</w:t>
            </w:r>
          </w:p>
        </w:tc>
      </w:tr>
      <w:tr w:rsidR="00FE0EA7" w14:paraId="7F9DBE37" w14:textId="77777777" w:rsidTr="00213248">
        <w:tc>
          <w:tcPr>
            <w:tcW w:w="1529" w:type="dxa"/>
          </w:tcPr>
          <w:p w14:paraId="73885789" w14:textId="4C41682F" w:rsidR="00FE0EA7" w:rsidRPr="00C2641B" w:rsidRDefault="00FE0EA7" w:rsidP="00FE0EA7">
            <w:pPr>
              <w:pStyle w:val="a1"/>
              <w:jc w:val="center"/>
              <w:rPr>
                <w:lang w:eastAsia="zh-TW"/>
              </w:rPr>
            </w:pPr>
            <w:r w:rsidRPr="003C581F">
              <w:t>Internal</w:t>
            </w:r>
          </w:p>
        </w:tc>
        <w:tc>
          <w:tcPr>
            <w:tcW w:w="4284" w:type="dxa"/>
          </w:tcPr>
          <w:p w14:paraId="5093266B" w14:textId="6FE17E25" w:rsidR="00FE0EA7" w:rsidRPr="00CB683F" w:rsidRDefault="00FE0EA7" w:rsidP="00FE0EA7">
            <w:pPr>
              <w:pStyle w:val="a1"/>
              <w:jc w:val="center"/>
              <w:rPr>
                <w:lang w:eastAsia="zh-TW"/>
              </w:rPr>
            </w:pPr>
            <w:r w:rsidRPr="00554704">
              <w:t>V</w:t>
            </w:r>
            <w:r>
              <w:t>LIC</w:t>
            </w:r>
            <w:r w:rsidRPr="00554704">
              <w:t>_RLCenterLineC</w:t>
            </w:r>
            <w:r>
              <w:rPr>
                <w:rFonts w:hint="eastAsia"/>
                <w:lang w:eastAsia="zh-TW"/>
              </w:rPr>
              <w:t>1</w:t>
            </w:r>
            <w:r w:rsidRPr="00554704">
              <w:t>_</w:t>
            </w:r>
            <w:r>
              <w:rPr>
                <w:rFonts w:hint="eastAsia"/>
                <w:lang w:eastAsia="zh-TW"/>
              </w:rPr>
              <w:t>r</w:t>
            </w:r>
            <w:r>
              <w:rPr>
                <w:lang w:eastAsia="zh-TW"/>
              </w:rPr>
              <w:t>ad</w:t>
            </w:r>
          </w:p>
        </w:tc>
        <w:tc>
          <w:tcPr>
            <w:tcW w:w="3816" w:type="dxa"/>
          </w:tcPr>
          <w:p w14:paraId="3835B641" w14:textId="77777777" w:rsidR="00FE0EA7" w:rsidRDefault="00FE0EA7" w:rsidP="00FE0EA7">
            <w:pPr>
              <w:pStyle w:val="a1"/>
              <w:rPr>
                <w:lang w:eastAsia="zh-TW"/>
              </w:rPr>
            </w:pPr>
            <w:r>
              <w:rPr>
                <w:rFonts w:hint="eastAsia"/>
                <w:lang w:eastAsia="zh-TW"/>
              </w:rPr>
              <w:t>左右車道線有效之車道中心線斜率</w:t>
            </w:r>
          </w:p>
        </w:tc>
      </w:tr>
      <w:tr w:rsidR="00FE0EA7" w14:paraId="025FF678" w14:textId="77777777" w:rsidTr="00213248">
        <w:tc>
          <w:tcPr>
            <w:tcW w:w="1529" w:type="dxa"/>
          </w:tcPr>
          <w:p w14:paraId="619745AE" w14:textId="0446B04A" w:rsidR="00FE0EA7" w:rsidRPr="00C2641B" w:rsidRDefault="00FE0EA7" w:rsidP="00FE0EA7">
            <w:pPr>
              <w:pStyle w:val="a1"/>
              <w:jc w:val="center"/>
              <w:rPr>
                <w:lang w:eastAsia="zh-TW"/>
              </w:rPr>
            </w:pPr>
            <w:r w:rsidRPr="003C581F">
              <w:t>Internal</w:t>
            </w:r>
          </w:p>
        </w:tc>
        <w:tc>
          <w:tcPr>
            <w:tcW w:w="4284" w:type="dxa"/>
          </w:tcPr>
          <w:p w14:paraId="03590E3D" w14:textId="020F614D" w:rsidR="00FE0EA7" w:rsidRPr="00CB683F" w:rsidRDefault="00FE0EA7" w:rsidP="00FE0EA7">
            <w:pPr>
              <w:pStyle w:val="a1"/>
              <w:jc w:val="center"/>
              <w:rPr>
                <w:lang w:eastAsia="zh-TW"/>
              </w:rPr>
            </w:pPr>
            <w:r w:rsidRPr="00554704">
              <w:t>V</w:t>
            </w:r>
            <w:r>
              <w:t>LIC</w:t>
            </w:r>
            <w:r w:rsidRPr="00554704">
              <w:t>_RCenterLineC</w:t>
            </w:r>
            <w:r>
              <w:rPr>
                <w:rFonts w:hint="eastAsia"/>
                <w:lang w:eastAsia="zh-TW"/>
              </w:rPr>
              <w:t>1</w:t>
            </w:r>
            <w:r w:rsidRPr="00554704">
              <w:t>_</w:t>
            </w:r>
            <w:r>
              <w:rPr>
                <w:rFonts w:hint="eastAsia"/>
                <w:lang w:eastAsia="zh-TW"/>
              </w:rPr>
              <w:t xml:space="preserve"> r</w:t>
            </w:r>
            <w:r>
              <w:rPr>
                <w:lang w:eastAsia="zh-TW"/>
              </w:rPr>
              <w:t>ad</w:t>
            </w:r>
          </w:p>
        </w:tc>
        <w:tc>
          <w:tcPr>
            <w:tcW w:w="3816" w:type="dxa"/>
          </w:tcPr>
          <w:p w14:paraId="0A83EE77" w14:textId="77777777" w:rsidR="00FE0EA7" w:rsidRDefault="00FE0EA7" w:rsidP="00FE0EA7">
            <w:pPr>
              <w:pStyle w:val="a1"/>
              <w:rPr>
                <w:lang w:eastAsia="zh-TW"/>
              </w:rPr>
            </w:pPr>
            <w:r>
              <w:rPr>
                <w:rFonts w:hint="eastAsia"/>
                <w:lang w:eastAsia="zh-TW"/>
              </w:rPr>
              <w:t>右車道線有效之</w:t>
            </w:r>
            <w:r w:rsidRPr="00CA0E02">
              <w:rPr>
                <w:rFonts w:hint="eastAsia"/>
                <w:lang w:eastAsia="zh-TW"/>
              </w:rPr>
              <w:t>車道中心線斜率</w:t>
            </w:r>
          </w:p>
        </w:tc>
      </w:tr>
      <w:tr w:rsidR="00FE0EA7" w14:paraId="03A4012E" w14:textId="77777777" w:rsidTr="00213248">
        <w:tc>
          <w:tcPr>
            <w:tcW w:w="1529" w:type="dxa"/>
          </w:tcPr>
          <w:p w14:paraId="367F05A7" w14:textId="26E5B8DD" w:rsidR="00FE0EA7" w:rsidRPr="00C2641B" w:rsidRDefault="00FE0EA7" w:rsidP="00FE0EA7">
            <w:pPr>
              <w:pStyle w:val="a1"/>
              <w:jc w:val="center"/>
              <w:rPr>
                <w:lang w:eastAsia="zh-TW"/>
              </w:rPr>
            </w:pPr>
            <w:r w:rsidRPr="003C581F">
              <w:t>Internal</w:t>
            </w:r>
          </w:p>
        </w:tc>
        <w:tc>
          <w:tcPr>
            <w:tcW w:w="4284" w:type="dxa"/>
          </w:tcPr>
          <w:p w14:paraId="4208AA04" w14:textId="6317C60C" w:rsidR="00FE0EA7" w:rsidRPr="00CB683F" w:rsidRDefault="00FE0EA7" w:rsidP="00FE0EA7">
            <w:pPr>
              <w:pStyle w:val="a1"/>
              <w:jc w:val="center"/>
              <w:rPr>
                <w:lang w:eastAsia="zh-TW"/>
              </w:rPr>
            </w:pPr>
            <w:r w:rsidRPr="00554704">
              <w:t>V</w:t>
            </w:r>
            <w:r>
              <w:t>LIC</w:t>
            </w:r>
            <w:r w:rsidRPr="00554704">
              <w:t>_LCenterLineC</w:t>
            </w:r>
            <w:r>
              <w:rPr>
                <w:rFonts w:hint="eastAsia"/>
                <w:lang w:eastAsia="zh-TW"/>
              </w:rPr>
              <w:t>1</w:t>
            </w:r>
            <w:r w:rsidRPr="00554704">
              <w:t>_</w:t>
            </w:r>
            <w:r>
              <w:rPr>
                <w:rFonts w:hint="eastAsia"/>
                <w:lang w:eastAsia="zh-TW"/>
              </w:rPr>
              <w:t xml:space="preserve"> r</w:t>
            </w:r>
            <w:r>
              <w:rPr>
                <w:lang w:eastAsia="zh-TW"/>
              </w:rPr>
              <w:t>ad</w:t>
            </w:r>
          </w:p>
        </w:tc>
        <w:tc>
          <w:tcPr>
            <w:tcW w:w="3816" w:type="dxa"/>
          </w:tcPr>
          <w:p w14:paraId="616F3DD5" w14:textId="77777777" w:rsidR="00FE0EA7" w:rsidRDefault="00FE0EA7" w:rsidP="00FE0EA7">
            <w:pPr>
              <w:pStyle w:val="a1"/>
              <w:rPr>
                <w:lang w:eastAsia="zh-TW"/>
              </w:rPr>
            </w:pPr>
            <w:r>
              <w:rPr>
                <w:rFonts w:hint="eastAsia"/>
                <w:lang w:eastAsia="zh-TW"/>
              </w:rPr>
              <w:t>左車道線有效之</w:t>
            </w:r>
            <w:r w:rsidRPr="00CA0E02">
              <w:rPr>
                <w:rFonts w:hint="eastAsia"/>
                <w:lang w:eastAsia="zh-TW"/>
              </w:rPr>
              <w:t>車道中心線斜率</w:t>
            </w:r>
          </w:p>
        </w:tc>
      </w:tr>
      <w:tr w:rsidR="00FE0EA7" w14:paraId="3DF72AC6" w14:textId="77777777" w:rsidTr="00213248">
        <w:tc>
          <w:tcPr>
            <w:tcW w:w="1529" w:type="dxa"/>
          </w:tcPr>
          <w:p w14:paraId="45CDEB4C" w14:textId="55F1AFAE" w:rsidR="00FE0EA7" w:rsidRPr="00C2641B" w:rsidRDefault="00FE0EA7" w:rsidP="00FE0EA7">
            <w:pPr>
              <w:pStyle w:val="a1"/>
              <w:jc w:val="center"/>
              <w:rPr>
                <w:lang w:eastAsia="zh-TW"/>
              </w:rPr>
            </w:pPr>
            <w:r w:rsidRPr="003C581F">
              <w:t>Internal</w:t>
            </w:r>
          </w:p>
        </w:tc>
        <w:tc>
          <w:tcPr>
            <w:tcW w:w="4284" w:type="dxa"/>
          </w:tcPr>
          <w:p w14:paraId="07C8952F" w14:textId="3144F5CE" w:rsidR="00FE0EA7" w:rsidRPr="00CB683F" w:rsidRDefault="00FE0EA7" w:rsidP="00FE0EA7">
            <w:pPr>
              <w:pStyle w:val="a1"/>
              <w:jc w:val="center"/>
              <w:rPr>
                <w:lang w:eastAsia="zh-TW"/>
              </w:rPr>
            </w:pPr>
            <w:r w:rsidRPr="00554704">
              <w:t>V</w:t>
            </w:r>
            <w:r>
              <w:t>LIC</w:t>
            </w:r>
            <w:r w:rsidRPr="00554704">
              <w:t>_EstCenterLineC</w:t>
            </w:r>
            <w:r>
              <w:rPr>
                <w:rFonts w:hint="eastAsia"/>
                <w:lang w:eastAsia="zh-TW"/>
              </w:rPr>
              <w:t>1</w:t>
            </w:r>
            <w:r w:rsidRPr="00554704">
              <w:t>_</w:t>
            </w:r>
            <w:r>
              <w:rPr>
                <w:rFonts w:hint="eastAsia"/>
                <w:lang w:eastAsia="zh-TW"/>
              </w:rPr>
              <w:t xml:space="preserve"> r</w:t>
            </w:r>
            <w:r>
              <w:rPr>
                <w:lang w:eastAsia="zh-TW"/>
              </w:rPr>
              <w:t>ad</w:t>
            </w:r>
          </w:p>
        </w:tc>
        <w:tc>
          <w:tcPr>
            <w:tcW w:w="3816" w:type="dxa"/>
          </w:tcPr>
          <w:p w14:paraId="350FE5FF" w14:textId="77777777" w:rsidR="00FE0EA7" w:rsidRDefault="00FE0EA7" w:rsidP="00FE0EA7">
            <w:pPr>
              <w:pStyle w:val="a1"/>
              <w:rPr>
                <w:lang w:eastAsia="zh-TW"/>
              </w:rPr>
            </w:pPr>
            <w:r>
              <w:rPr>
                <w:rFonts w:hint="eastAsia"/>
                <w:lang w:eastAsia="zh-TW"/>
              </w:rPr>
              <w:t>左右車道線有效之</w:t>
            </w:r>
            <w:r w:rsidRPr="00CA0E02">
              <w:rPr>
                <w:rFonts w:hint="eastAsia"/>
                <w:lang w:eastAsia="zh-TW"/>
              </w:rPr>
              <w:t>車道中心線斜率</w:t>
            </w:r>
          </w:p>
        </w:tc>
      </w:tr>
      <w:tr w:rsidR="00FE0EA7" w14:paraId="3669F07F" w14:textId="77777777" w:rsidTr="00213248">
        <w:tc>
          <w:tcPr>
            <w:tcW w:w="1529" w:type="dxa"/>
          </w:tcPr>
          <w:p w14:paraId="4E30BE2D" w14:textId="33ED854C" w:rsidR="00FE0EA7" w:rsidRPr="00C2641B" w:rsidRDefault="00FE0EA7" w:rsidP="00FE0EA7">
            <w:pPr>
              <w:pStyle w:val="a1"/>
              <w:jc w:val="center"/>
              <w:rPr>
                <w:lang w:eastAsia="zh-TW"/>
              </w:rPr>
            </w:pPr>
            <w:r w:rsidRPr="003C581F">
              <w:t>Internal</w:t>
            </w:r>
          </w:p>
        </w:tc>
        <w:tc>
          <w:tcPr>
            <w:tcW w:w="4284" w:type="dxa"/>
          </w:tcPr>
          <w:p w14:paraId="3EFCB2CB" w14:textId="568C9F7D" w:rsidR="00FE0EA7" w:rsidRPr="00CB683F" w:rsidRDefault="00FE0EA7" w:rsidP="00FE0EA7">
            <w:pPr>
              <w:pStyle w:val="a1"/>
              <w:jc w:val="center"/>
              <w:rPr>
                <w:lang w:eastAsia="zh-TW"/>
              </w:rPr>
            </w:pPr>
            <w:r w:rsidRPr="00554704">
              <w:t>V</w:t>
            </w:r>
            <w:r>
              <w:t>LIC</w:t>
            </w:r>
            <w:r w:rsidRPr="00554704">
              <w:t>_RLCenterLineC</w:t>
            </w:r>
            <w:r>
              <w:t>2</w:t>
            </w:r>
            <w:r w:rsidRPr="00554704">
              <w:t>_</w:t>
            </w:r>
            <w:r>
              <w:rPr>
                <w:rFonts w:hint="eastAsia"/>
                <w:lang w:eastAsia="zh-TW"/>
              </w:rPr>
              <w:t>r</w:t>
            </w:r>
            <w:r>
              <w:rPr>
                <w:lang w:eastAsia="zh-TW"/>
              </w:rPr>
              <w:t>at</w:t>
            </w:r>
          </w:p>
        </w:tc>
        <w:tc>
          <w:tcPr>
            <w:tcW w:w="3816" w:type="dxa"/>
          </w:tcPr>
          <w:p w14:paraId="7F63E58B" w14:textId="77777777" w:rsidR="00FE0EA7" w:rsidRDefault="00FE0EA7" w:rsidP="00FE0EA7">
            <w:pPr>
              <w:pStyle w:val="a1"/>
              <w:rPr>
                <w:lang w:eastAsia="zh-TW"/>
              </w:rPr>
            </w:pPr>
            <w:r>
              <w:rPr>
                <w:rFonts w:hint="eastAsia"/>
                <w:lang w:eastAsia="zh-TW"/>
              </w:rPr>
              <w:t>左右車道線有效之車道中心線曲率</w:t>
            </w:r>
          </w:p>
        </w:tc>
      </w:tr>
      <w:tr w:rsidR="00FE0EA7" w14:paraId="393FE569" w14:textId="77777777" w:rsidTr="00213248">
        <w:tc>
          <w:tcPr>
            <w:tcW w:w="1529" w:type="dxa"/>
          </w:tcPr>
          <w:p w14:paraId="193BFA4D" w14:textId="3A1F7B58" w:rsidR="00FE0EA7" w:rsidRPr="00C2641B" w:rsidRDefault="00FE0EA7" w:rsidP="00FE0EA7">
            <w:pPr>
              <w:pStyle w:val="a1"/>
              <w:jc w:val="center"/>
              <w:rPr>
                <w:lang w:eastAsia="zh-TW"/>
              </w:rPr>
            </w:pPr>
            <w:r w:rsidRPr="003C581F">
              <w:t>Internal</w:t>
            </w:r>
          </w:p>
        </w:tc>
        <w:tc>
          <w:tcPr>
            <w:tcW w:w="4284" w:type="dxa"/>
          </w:tcPr>
          <w:p w14:paraId="2CFE1E5C" w14:textId="0F6A7F0B" w:rsidR="00FE0EA7" w:rsidRPr="00CB683F" w:rsidRDefault="00FE0EA7" w:rsidP="00FE0EA7">
            <w:pPr>
              <w:pStyle w:val="a1"/>
              <w:jc w:val="center"/>
              <w:rPr>
                <w:lang w:eastAsia="zh-TW"/>
              </w:rPr>
            </w:pPr>
            <w:r w:rsidRPr="00554704">
              <w:t>V</w:t>
            </w:r>
            <w:r>
              <w:t>LIC</w:t>
            </w:r>
            <w:r w:rsidRPr="00554704">
              <w:t>_RCenterLineC</w:t>
            </w:r>
            <w:r>
              <w:t>2</w:t>
            </w:r>
            <w:r w:rsidRPr="00554704">
              <w:t>_</w:t>
            </w:r>
            <w:r>
              <w:rPr>
                <w:rFonts w:hint="eastAsia"/>
                <w:lang w:eastAsia="zh-TW"/>
              </w:rPr>
              <w:t xml:space="preserve"> r</w:t>
            </w:r>
            <w:r>
              <w:rPr>
                <w:lang w:eastAsia="zh-TW"/>
              </w:rPr>
              <w:t>at</w:t>
            </w:r>
          </w:p>
        </w:tc>
        <w:tc>
          <w:tcPr>
            <w:tcW w:w="3816" w:type="dxa"/>
          </w:tcPr>
          <w:p w14:paraId="2BDF86B7" w14:textId="77777777" w:rsidR="00FE0EA7" w:rsidRDefault="00FE0EA7" w:rsidP="00FE0EA7">
            <w:pPr>
              <w:pStyle w:val="a1"/>
              <w:rPr>
                <w:lang w:eastAsia="zh-TW"/>
              </w:rPr>
            </w:pPr>
            <w:r>
              <w:rPr>
                <w:rFonts w:hint="eastAsia"/>
                <w:lang w:eastAsia="zh-TW"/>
              </w:rPr>
              <w:t>右車道線有效之車道中心線曲率</w:t>
            </w:r>
          </w:p>
        </w:tc>
      </w:tr>
      <w:tr w:rsidR="00FE0EA7" w14:paraId="55105936" w14:textId="77777777" w:rsidTr="00213248">
        <w:tc>
          <w:tcPr>
            <w:tcW w:w="1529" w:type="dxa"/>
          </w:tcPr>
          <w:p w14:paraId="6350B932" w14:textId="64CBA46D" w:rsidR="00FE0EA7" w:rsidRPr="00C2641B" w:rsidRDefault="00FE0EA7" w:rsidP="00FE0EA7">
            <w:pPr>
              <w:pStyle w:val="a1"/>
              <w:jc w:val="center"/>
              <w:rPr>
                <w:lang w:eastAsia="zh-TW"/>
              </w:rPr>
            </w:pPr>
            <w:r w:rsidRPr="003C581F">
              <w:t>Internal</w:t>
            </w:r>
          </w:p>
        </w:tc>
        <w:tc>
          <w:tcPr>
            <w:tcW w:w="4284" w:type="dxa"/>
          </w:tcPr>
          <w:p w14:paraId="2ADD9B04" w14:textId="0B0609FA" w:rsidR="00FE0EA7" w:rsidRPr="00CB683F" w:rsidRDefault="00FE0EA7" w:rsidP="00FE0EA7">
            <w:pPr>
              <w:pStyle w:val="a1"/>
              <w:jc w:val="center"/>
              <w:rPr>
                <w:lang w:eastAsia="zh-TW"/>
              </w:rPr>
            </w:pPr>
            <w:r w:rsidRPr="00554704">
              <w:t>V</w:t>
            </w:r>
            <w:r>
              <w:t>LIC</w:t>
            </w:r>
            <w:r w:rsidRPr="00554704">
              <w:t>_LCenterLineC</w:t>
            </w:r>
            <w:r>
              <w:t>2</w:t>
            </w:r>
            <w:r w:rsidRPr="00554704">
              <w:t>_</w:t>
            </w:r>
            <w:r>
              <w:rPr>
                <w:rFonts w:hint="eastAsia"/>
                <w:lang w:eastAsia="zh-TW"/>
              </w:rPr>
              <w:t xml:space="preserve"> r</w:t>
            </w:r>
            <w:r>
              <w:rPr>
                <w:lang w:eastAsia="zh-TW"/>
              </w:rPr>
              <w:t>at</w:t>
            </w:r>
          </w:p>
        </w:tc>
        <w:tc>
          <w:tcPr>
            <w:tcW w:w="3816" w:type="dxa"/>
          </w:tcPr>
          <w:p w14:paraId="1290B8DB" w14:textId="77777777" w:rsidR="00FE0EA7" w:rsidRDefault="00FE0EA7" w:rsidP="00FE0EA7">
            <w:pPr>
              <w:pStyle w:val="a1"/>
              <w:rPr>
                <w:lang w:eastAsia="zh-TW"/>
              </w:rPr>
            </w:pPr>
            <w:r>
              <w:rPr>
                <w:rFonts w:hint="eastAsia"/>
                <w:lang w:eastAsia="zh-TW"/>
              </w:rPr>
              <w:t>左車道線有效之</w:t>
            </w:r>
            <w:r w:rsidRPr="005341B2">
              <w:rPr>
                <w:rFonts w:hint="eastAsia"/>
                <w:lang w:eastAsia="zh-TW"/>
              </w:rPr>
              <w:t>車道中心線曲率</w:t>
            </w:r>
          </w:p>
        </w:tc>
      </w:tr>
      <w:tr w:rsidR="00FE0EA7" w14:paraId="53B9B9F8" w14:textId="77777777" w:rsidTr="00213248">
        <w:tc>
          <w:tcPr>
            <w:tcW w:w="1529" w:type="dxa"/>
          </w:tcPr>
          <w:p w14:paraId="6F3B5A89" w14:textId="736FD20B" w:rsidR="00FE0EA7" w:rsidRPr="00C2641B" w:rsidRDefault="00FE0EA7" w:rsidP="00FE0EA7">
            <w:pPr>
              <w:pStyle w:val="a1"/>
              <w:jc w:val="center"/>
              <w:rPr>
                <w:lang w:eastAsia="zh-TW"/>
              </w:rPr>
            </w:pPr>
            <w:r w:rsidRPr="003C581F">
              <w:t>Internal</w:t>
            </w:r>
          </w:p>
        </w:tc>
        <w:tc>
          <w:tcPr>
            <w:tcW w:w="4284" w:type="dxa"/>
          </w:tcPr>
          <w:p w14:paraId="530D2584" w14:textId="454821BE" w:rsidR="00FE0EA7" w:rsidRPr="00CB683F" w:rsidRDefault="00FE0EA7" w:rsidP="00FE0EA7">
            <w:pPr>
              <w:pStyle w:val="a1"/>
              <w:jc w:val="center"/>
              <w:rPr>
                <w:lang w:eastAsia="zh-TW"/>
              </w:rPr>
            </w:pPr>
            <w:r w:rsidRPr="00554704">
              <w:t>V</w:t>
            </w:r>
            <w:r>
              <w:t>LIC</w:t>
            </w:r>
            <w:r w:rsidRPr="00554704">
              <w:t>_EstCenterLineC</w:t>
            </w:r>
            <w:r>
              <w:t>2</w:t>
            </w:r>
            <w:r w:rsidRPr="00554704">
              <w:t>_</w:t>
            </w:r>
            <w:r>
              <w:rPr>
                <w:rFonts w:hint="eastAsia"/>
                <w:lang w:eastAsia="zh-TW"/>
              </w:rPr>
              <w:t xml:space="preserve"> r</w:t>
            </w:r>
            <w:r>
              <w:rPr>
                <w:lang w:eastAsia="zh-TW"/>
              </w:rPr>
              <w:t>at</w:t>
            </w:r>
          </w:p>
        </w:tc>
        <w:tc>
          <w:tcPr>
            <w:tcW w:w="3816" w:type="dxa"/>
          </w:tcPr>
          <w:p w14:paraId="3A651A96" w14:textId="77777777" w:rsidR="00FE0EA7" w:rsidRDefault="00FE0EA7" w:rsidP="00FE0EA7">
            <w:pPr>
              <w:pStyle w:val="a1"/>
              <w:rPr>
                <w:lang w:eastAsia="zh-TW"/>
              </w:rPr>
            </w:pPr>
            <w:r>
              <w:rPr>
                <w:rFonts w:hint="eastAsia"/>
                <w:lang w:eastAsia="zh-TW"/>
              </w:rPr>
              <w:t>左右車道線有效之</w:t>
            </w:r>
            <w:r w:rsidRPr="005341B2">
              <w:rPr>
                <w:rFonts w:hint="eastAsia"/>
                <w:lang w:eastAsia="zh-TW"/>
              </w:rPr>
              <w:t>車道中心線曲率</w:t>
            </w:r>
          </w:p>
        </w:tc>
      </w:tr>
      <w:tr w:rsidR="00FE0EA7" w14:paraId="61409D35" w14:textId="77777777" w:rsidTr="00213248">
        <w:tc>
          <w:tcPr>
            <w:tcW w:w="1529" w:type="dxa"/>
          </w:tcPr>
          <w:p w14:paraId="172031E4" w14:textId="23D9F825" w:rsidR="00FE0EA7" w:rsidRPr="00C2641B" w:rsidRDefault="00FE0EA7" w:rsidP="00FE0EA7">
            <w:pPr>
              <w:pStyle w:val="a1"/>
              <w:jc w:val="center"/>
              <w:rPr>
                <w:lang w:eastAsia="zh-TW"/>
              </w:rPr>
            </w:pPr>
            <w:r w:rsidRPr="003C581F">
              <w:t>Internal</w:t>
            </w:r>
          </w:p>
        </w:tc>
        <w:tc>
          <w:tcPr>
            <w:tcW w:w="4284" w:type="dxa"/>
          </w:tcPr>
          <w:p w14:paraId="4926C6A7" w14:textId="60393B83" w:rsidR="00FE0EA7" w:rsidRPr="00CB683F" w:rsidRDefault="00FE0EA7" w:rsidP="00FE0EA7">
            <w:pPr>
              <w:pStyle w:val="a1"/>
              <w:jc w:val="center"/>
              <w:rPr>
                <w:lang w:eastAsia="zh-TW"/>
              </w:rPr>
            </w:pPr>
            <w:r w:rsidRPr="00554704">
              <w:t>V</w:t>
            </w:r>
            <w:r>
              <w:t>LIC</w:t>
            </w:r>
            <w:r w:rsidRPr="00554704">
              <w:t>_RLCenterLineC</w:t>
            </w:r>
            <w:r>
              <w:t>3</w:t>
            </w:r>
            <w:r w:rsidRPr="00554704">
              <w:t>_</w:t>
            </w:r>
            <w:r>
              <w:rPr>
                <w:rFonts w:hint="eastAsia"/>
                <w:lang w:eastAsia="zh-TW"/>
              </w:rPr>
              <w:t>r</w:t>
            </w:r>
            <w:r>
              <w:rPr>
                <w:lang w:eastAsia="zh-TW"/>
              </w:rPr>
              <w:t>at</w:t>
            </w:r>
          </w:p>
        </w:tc>
        <w:tc>
          <w:tcPr>
            <w:tcW w:w="3816" w:type="dxa"/>
          </w:tcPr>
          <w:p w14:paraId="6F9FD1CD" w14:textId="77777777" w:rsidR="00FE0EA7" w:rsidRDefault="00FE0EA7" w:rsidP="00FE0EA7">
            <w:pPr>
              <w:pStyle w:val="a1"/>
              <w:rPr>
                <w:lang w:eastAsia="zh-TW"/>
              </w:rPr>
            </w:pPr>
            <w:r>
              <w:rPr>
                <w:rFonts w:hint="eastAsia"/>
                <w:lang w:eastAsia="zh-TW"/>
              </w:rPr>
              <w:t>左右車道線有效之車道中心線曲率變化率</w:t>
            </w:r>
          </w:p>
        </w:tc>
      </w:tr>
      <w:tr w:rsidR="00FE0EA7" w14:paraId="667DBBA5" w14:textId="77777777" w:rsidTr="00213248">
        <w:tc>
          <w:tcPr>
            <w:tcW w:w="1529" w:type="dxa"/>
          </w:tcPr>
          <w:p w14:paraId="06DBDE49" w14:textId="7C115890" w:rsidR="00FE0EA7" w:rsidRPr="00C2641B" w:rsidRDefault="00FE0EA7" w:rsidP="00FE0EA7">
            <w:pPr>
              <w:pStyle w:val="a1"/>
              <w:jc w:val="center"/>
              <w:rPr>
                <w:lang w:eastAsia="zh-TW"/>
              </w:rPr>
            </w:pPr>
            <w:r w:rsidRPr="003C581F">
              <w:t>Internal</w:t>
            </w:r>
          </w:p>
        </w:tc>
        <w:tc>
          <w:tcPr>
            <w:tcW w:w="4284" w:type="dxa"/>
          </w:tcPr>
          <w:p w14:paraId="3BEB5CCE" w14:textId="1AE98CCA" w:rsidR="00FE0EA7" w:rsidRPr="00CB683F" w:rsidRDefault="00FE0EA7" w:rsidP="00FE0EA7">
            <w:pPr>
              <w:pStyle w:val="a1"/>
              <w:jc w:val="center"/>
              <w:rPr>
                <w:lang w:eastAsia="zh-TW"/>
              </w:rPr>
            </w:pPr>
            <w:r w:rsidRPr="00554704">
              <w:t>V</w:t>
            </w:r>
            <w:r>
              <w:t>LIC</w:t>
            </w:r>
            <w:r w:rsidRPr="00554704">
              <w:t>_RCenterLineC</w:t>
            </w:r>
            <w:r>
              <w:t>3</w:t>
            </w:r>
            <w:r w:rsidRPr="00554704">
              <w:t>_</w:t>
            </w:r>
            <w:r>
              <w:rPr>
                <w:rFonts w:hint="eastAsia"/>
                <w:lang w:eastAsia="zh-TW"/>
              </w:rPr>
              <w:t xml:space="preserve"> r</w:t>
            </w:r>
            <w:r>
              <w:rPr>
                <w:lang w:eastAsia="zh-TW"/>
              </w:rPr>
              <w:t>at</w:t>
            </w:r>
          </w:p>
        </w:tc>
        <w:tc>
          <w:tcPr>
            <w:tcW w:w="3816" w:type="dxa"/>
          </w:tcPr>
          <w:p w14:paraId="4F540CD9" w14:textId="77777777" w:rsidR="00FE0EA7" w:rsidRDefault="00FE0EA7" w:rsidP="00FE0EA7">
            <w:pPr>
              <w:pStyle w:val="a1"/>
              <w:rPr>
                <w:lang w:eastAsia="zh-TW"/>
              </w:rPr>
            </w:pPr>
            <w:r>
              <w:rPr>
                <w:rFonts w:hint="eastAsia"/>
                <w:lang w:eastAsia="zh-TW"/>
              </w:rPr>
              <w:t>右車道線有效之</w:t>
            </w:r>
            <w:r w:rsidRPr="000910F8">
              <w:rPr>
                <w:rFonts w:hint="eastAsia"/>
                <w:lang w:eastAsia="zh-TW"/>
              </w:rPr>
              <w:t>車道中心線曲率變化率</w:t>
            </w:r>
          </w:p>
        </w:tc>
      </w:tr>
      <w:tr w:rsidR="00FE0EA7" w14:paraId="04BFE462" w14:textId="77777777" w:rsidTr="00213248">
        <w:tc>
          <w:tcPr>
            <w:tcW w:w="1529" w:type="dxa"/>
          </w:tcPr>
          <w:p w14:paraId="0094887B" w14:textId="407F8433" w:rsidR="00FE0EA7" w:rsidRPr="00C2641B" w:rsidRDefault="00FE0EA7" w:rsidP="00FE0EA7">
            <w:pPr>
              <w:pStyle w:val="a1"/>
              <w:jc w:val="center"/>
              <w:rPr>
                <w:lang w:eastAsia="zh-TW"/>
              </w:rPr>
            </w:pPr>
            <w:r w:rsidRPr="003C581F">
              <w:lastRenderedPageBreak/>
              <w:t>Internal</w:t>
            </w:r>
          </w:p>
        </w:tc>
        <w:tc>
          <w:tcPr>
            <w:tcW w:w="4284" w:type="dxa"/>
          </w:tcPr>
          <w:p w14:paraId="5D447A7F" w14:textId="5FECA435" w:rsidR="00FE0EA7" w:rsidRPr="00CB683F" w:rsidRDefault="00FE0EA7" w:rsidP="00FE0EA7">
            <w:pPr>
              <w:pStyle w:val="a1"/>
              <w:jc w:val="center"/>
              <w:rPr>
                <w:lang w:eastAsia="zh-TW"/>
              </w:rPr>
            </w:pPr>
            <w:r w:rsidRPr="00554704">
              <w:t>V</w:t>
            </w:r>
            <w:r>
              <w:t>LIC</w:t>
            </w:r>
            <w:r w:rsidRPr="00554704">
              <w:t>_LCenterLineC</w:t>
            </w:r>
            <w:r>
              <w:t>3</w:t>
            </w:r>
            <w:r w:rsidRPr="00554704">
              <w:t>_</w:t>
            </w:r>
            <w:r>
              <w:rPr>
                <w:rFonts w:hint="eastAsia"/>
                <w:lang w:eastAsia="zh-TW"/>
              </w:rPr>
              <w:t xml:space="preserve"> r</w:t>
            </w:r>
            <w:r>
              <w:rPr>
                <w:lang w:eastAsia="zh-TW"/>
              </w:rPr>
              <w:t>at</w:t>
            </w:r>
          </w:p>
        </w:tc>
        <w:tc>
          <w:tcPr>
            <w:tcW w:w="3816" w:type="dxa"/>
          </w:tcPr>
          <w:p w14:paraId="271C5399" w14:textId="77777777" w:rsidR="00FE0EA7" w:rsidRDefault="00FE0EA7" w:rsidP="00FE0EA7">
            <w:pPr>
              <w:pStyle w:val="a1"/>
              <w:rPr>
                <w:lang w:eastAsia="zh-TW"/>
              </w:rPr>
            </w:pPr>
            <w:r>
              <w:rPr>
                <w:rFonts w:hint="eastAsia"/>
                <w:lang w:eastAsia="zh-TW"/>
              </w:rPr>
              <w:t>左車道線有效之</w:t>
            </w:r>
            <w:r w:rsidRPr="000910F8">
              <w:rPr>
                <w:rFonts w:hint="eastAsia"/>
                <w:lang w:eastAsia="zh-TW"/>
              </w:rPr>
              <w:t>車道中心線曲率變化率</w:t>
            </w:r>
          </w:p>
        </w:tc>
      </w:tr>
      <w:tr w:rsidR="00FE0EA7" w14:paraId="6542AD6C" w14:textId="77777777" w:rsidTr="00213248">
        <w:tc>
          <w:tcPr>
            <w:tcW w:w="1529" w:type="dxa"/>
          </w:tcPr>
          <w:p w14:paraId="50A9483C" w14:textId="76FF63FA" w:rsidR="00FE0EA7" w:rsidRPr="00C2641B" w:rsidRDefault="00FE0EA7" w:rsidP="00FE0EA7">
            <w:pPr>
              <w:pStyle w:val="a1"/>
              <w:jc w:val="center"/>
              <w:rPr>
                <w:lang w:eastAsia="zh-TW"/>
              </w:rPr>
            </w:pPr>
            <w:r w:rsidRPr="003C581F">
              <w:t>Internal</w:t>
            </w:r>
          </w:p>
        </w:tc>
        <w:tc>
          <w:tcPr>
            <w:tcW w:w="4284" w:type="dxa"/>
          </w:tcPr>
          <w:p w14:paraId="09450E53" w14:textId="6D2784C8" w:rsidR="00FE0EA7" w:rsidRPr="00CB683F" w:rsidRDefault="00FE0EA7" w:rsidP="00FE0EA7">
            <w:pPr>
              <w:pStyle w:val="a1"/>
              <w:jc w:val="center"/>
              <w:rPr>
                <w:lang w:eastAsia="zh-TW"/>
              </w:rPr>
            </w:pPr>
            <w:r w:rsidRPr="00554704">
              <w:t>V</w:t>
            </w:r>
            <w:r>
              <w:t>LIC</w:t>
            </w:r>
            <w:r w:rsidRPr="00554704">
              <w:t>_EstCenterLineC</w:t>
            </w:r>
            <w:r>
              <w:t>3</w:t>
            </w:r>
            <w:r w:rsidRPr="00554704">
              <w:t>_</w:t>
            </w:r>
            <w:r>
              <w:rPr>
                <w:rFonts w:hint="eastAsia"/>
                <w:lang w:eastAsia="zh-TW"/>
              </w:rPr>
              <w:t xml:space="preserve"> r</w:t>
            </w:r>
            <w:r>
              <w:rPr>
                <w:lang w:eastAsia="zh-TW"/>
              </w:rPr>
              <w:t>at</w:t>
            </w:r>
          </w:p>
        </w:tc>
        <w:tc>
          <w:tcPr>
            <w:tcW w:w="3816" w:type="dxa"/>
          </w:tcPr>
          <w:p w14:paraId="3943488A" w14:textId="77777777" w:rsidR="00FE0EA7" w:rsidRDefault="00FE0EA7" w:rsidP="00FE0EA7">
            <w:pPr>
              <w:pStyle w:val="a1"/>
              <w:rPr>
                <w:lang w:eastAsia="zh-TW"/>
              </w:rPr>
            </w:pPr>
            <w:r>
              <w:rPr>
                <w:rFonts w:hint="eastAsia"/>
                <w:lang w:eastAsia="zh-TW"/>
              </w:rPr>
              <w:t>左右車道線有效之</w:t>
            </w:r>
            <w:r w:rsidRPr="000910F8">
              <w:rPr>
                <w:rFonts w:hint="eastAsia"/>
                <w:lang w:eastAsia="zh-TW"/>
              </w:rPr>
              <w:t>車道中心線曲率變化率</w:t>
            </w:r>
          </w:p>
        </w:tc>
      </w:tr>
      <w:tr w:rsidR="00FE0EA7" w14:paraId="12D68D71" w14:textId="77777777" w:rsidTr="00213248">
        <w:tc>
          <w:tcPr>
            <w:tcW w:w="1529" w:type="dxa"/>
          </w:tcPr>
          <w:p w14:paraId="4A03F987" w14:textId="3EAB6AA7" w:rsidR="00FE0EA7" w:rsidRPr="00C2641B" w:rsidRDefault="00FE0EA7" w:rsidP="00FE0EA7">
            <w:pPr>
              <w:pStyle w:val="a1"/>
              <w:jc w:val="center"/>
              <w:rPr>
                <w:lang w:eastAsia="zh-TW"/>
              </w:rPr>
            </w:pPr>
            <w:r w:rsidRPr="003C581F">
              <w:t>Internal</w:t>
            </w:r>
          </w:p>
        </w:tc>
        <w:tc>
          <w:tcPr>
            <w:tcW w:w="4284" w:type="dxa"/>
          </w:tcPr>
          <w:p w14:paraId="15887C19" w14:textId="32D036D0" w:rsidR="00FE0EA7" w:rsidRPr="00554704" w:rsidRDefault="00FE0EA7" w:rsidP="00FE0EA7">
            <w:pPr>
              <w:pStyle w:val="a1"/>
              <w:jc w:val="center"/>
            </w:pPr>
            <w:proofErr w:type="spellStart"/>
            <w:r w:rsidRPr="00716BC9">
              <w:t>V</w:t>
            </w:r>
            <w:r>
              <w:t>LIC</w:t>
            </w:r>
            <w:r w:rsidRPr="00716BC9">
              <w:t>_CalTLCL_s</w:t>
            </w:r>
            <w:proofErr w:type="spellEnd"/>
          </w:p>
        </w:tc>
        <w:tc>
          <w:tcPr>
            <w:tcW w:w="3816" w:type="dxa"/>
          </w:tcPr>
          <w:p w14:paraId="300D8C92" w14:textId="77777777" w:rsidR="00FE0EA7" w:rsidRDefault="00FE0EA7" w:rsidP="00FE0EA7">
            <w:pPr>
              <w:pStyle w:val="a1"/>
              <w:rPr>
                <w:lang w:eastAsia="zh-TW"/>
              </w:rPr>
            </w:pPr>
            <w:r>
              <w:rPr>
                <w:rFonts w:hint="eastAsia"/>
                <w:lang w:eastAsia="zh-TW"/>
              </w:rPr>
              <w:t>計算跨越左車道時間</w:t>
            </w:r>
          </w:p>
        </w:tc>
      </w:tr>
      <w:tr w:rsidR="00FE0EA7" w14:paraId="79B002E4" w14:textId="77777777" w:rsidTr="00213248">
        <w:tc>
          <w:tcPr>
            <w:tcW w:w="1529" w:type="dxa"/>
          </w:tcPr>
          <w:p w14:paraId="4BFCD7B4" w14:textId="512753D2" w:rsidR="00FE0EA7" w:rsidRPr="00C2641B" w:rsidRDefault="00FE0EA7" w:rsidP="00FE0EA7">
            <w:pPr>
              <w:pStyle w:val="a1"/>
              <w:jc w:val="center"/>
              <w:rPr>
                <w:lang w:eastAsia="zh-TW"/>
              </w:rPr>
            </w:pPr>
            <w:r w:rsidRPr="003C581F">
              <w:t>Internal</w:t>
            </w:r>
          </w:p>
        </w:tc>
        <w:tc>
          <w:tcPr>
            <w:tcW w:w="4284" w:type="dxa"/>
          </w:tcPr>
          <w:p w14:paraId="3DEC0250" w14:textId="6A2218BC" w:rsidR="00FE0EA7" w:rsidRPr="00554704" w:rsidRDefault="00FE0EA7" w:rsidP="00FE0EA7">
            <w:pPr>
              <w:pStyle w:val="a1"/>
              <w:jc w:val="center"/>
            </w:pPr>
            <w:proofErr w:type="spellStart"/>
            <w:r w:rsidRPr="00716BC9">
              <w:t>V</w:t>
            </w:r>
            <w:r>
              <w:t>LIC</w:t>
            </w:r>
            <w:r w:rsidRPr="00716BC9">
              <w:t>_CalTLC</w:t>
            </w:r>
            <w:r>
              <w:rPr>
                <w:rFonts w:hint="eastAsia"/>
                <w:lang w:eastAsia="zh-TW"/>
              </w:rPr>
              <w:t>R</w:t>
            </w:r>
            <w:r w:rsidRPr="00716BC9">
              <w:t>_s</w:t>
            </w:r>
            <w:proofErr w:type="spellEnd"/>
          </w:p>
        </w:tc>
        <w:tc>
          <w:tcPr>
            <w:tcW w:w="3816" w:type="dxa"/>
          </w:tcPr>
          <w:p w14:paraId="22217C73" w14:textId="77777777" w:rsidR="00FE0EA7" w:rsidRDefault="00FE0EA7" w:rsidP="00FE0EA7">
            <w:pPr>
              <w:pStyle w:val="a1"/>
              <w:rPr>
                <w:lang w:eastAsia="zh-TW"/>
              </w:rPr>
            </w:pPr>
            <w:r>
              <w:rPr>
                <w:rFonts w:hint="eastAsia"/>
                <w:lang w:eastAsia="zh-TW"/>
              </w:rPr>
              <w:t>計算跨越右車道時間</w:t>
            </w:r>
          </w:p>
        </w:tc>
      </w:tr>
      <w:tr w:rsidR="00FE0EA7" w14:paraId="64E0DE4A" w14:textId="77777777" w:rsidTr="00213248">
        <w:tc>
          <w:tcPr>
            <w:tcW w:w="1529" w:type="dxa"/>
          </w:tcPr>
          <w:p w14:paraId="5961F9FA" w14:textId="6CC7803E" w:rsidR="00FE0EA7" w:rsidRPr="00C2641B" w:rsidRDefault="00FE0EA7" w:rsidP="00FE0EA7">
            <w:pPr>
              <w:pStyle w:val="a1"/>
              <w:jc w:val="center"/>
              <w:rPr>
                <w:lang w:eastAsia="zh-TW"/>
              </w:rPr>
            </w:pPr>
            <w:r w:rsidRPr="003C581F">
              <w:t>Internal</w:t>
            </w:r>
          </w:p>
        </w:tc>
        <w:tc>
          <w:tcPr>
            <w:tcW w:w="4284" w:type="dxa"/>
          </w:tcPr>
          <w:p w14:paraId="1EBFD180" w14:textId="187EF609" w:rsidR="00FE0EA7" w:rsidRPr="00716BC9" w:rsidRDefault="00FE0EA7" w:rsidP="00FE0EA7">
            <w:pPr>
              <w:pStyle w:val="a1"/>
              <w:jc w:val="center"/>
            </w:pPr>
            <w:r w:rsidRPr="00335060">
              <w:rPr>
                <w:lang w:eastAsia="zh-TW"/>
              </w:rPr>
              <w:t>V</w:t>
            </w:r>
            <w:r>
              <w:rPr>
                <w:lang w:eastAsia="zh-TW"/>
              </w:rPr>
              <w:t>LIC</w:t>
            </w:r>
            <w:r w:rsidRPr="00335060">
              <w:rPr>
                <w:lang w:eastAsia="zh-TW"/>
              </w:rPr>
              <w:t>_C1LBias_rad</w:t>
            </w:r>
          </w:p>
        </w:tc>
        <w:tc>
          <w:tcPr>
            <w:tcW w:w="3816" w:type="dxa"/>
          </w:tcPr>
          <w:p w14:paraId="3FD4E1A2" w14:textId="59B18079" w:rsidR="00FE0EA7" w:rsidRDefault="00FE0EA7" w:rsidP="00FE0EA7">
            <w:pPr>
              <w:pStyle w:val="a1"/>
              <w:rPr>
                <w:lang w:eastAsia="zh-TW"/>
              </w:rPr>
            </w:pPr>
            <w:r>
              <w:rPr>
                <w:rFonts w:hint="eastAsia"/>
                <w:lang w:eastAsia="zh-TW"/>
              </w:rPr>
              <w:t>左車道斜率偏差量</w:t>
            </w:r>
          </w:p>
        </w:tc>
      </w:tr>
      <w:tr w:rsidR="00FE0EA7" w14:paraId="50C23E27" w14:textId="77777777" w:rsidTr="00213248">
        <w:tc>
          <w:tcPr>
            <w:tcW w:w="1529" w:type="dxa"/>
          </w:tcPr>
          <w:p w14:paraId="21BC9FF1" w14:textId="3C8FCC60" w:rsidR="00FE0EA7" w:rsidRPr="00C2641B" w:rsidRDefault="00FE0EA7" w:rsidP="00FE0EA7">
            <w:pPr>
              <w:pStyle w:val="a1"/>
              <w:jc w:val="center"/>
              <w:rPr>
                <w:lang w:eastAsia="zh-TW"/>
              </w:rPr>
            </w:pPr>
            <w:r w:rsidRPr="003C581F">
              <w:t>Internal</w:t>
            </w:r>
          </w:p>
        </w:tc>
        <w:tc>
          <w:tcPr>
            <w:tcW w:w="4284" w:type="dxa"/>
          </w:tcPr>
          <w:p w14:paraId="5C5098F8" w14:textId="09355422" w:rsidR="00FE0EA7" w:rsidRPr="00716BC9" w:rsidRDefault="00FE0EA7" w:rsidP="00FE0EA7">
            <w:pPr>
              <w:pStyle w:val="a1"/>
              <w:jc w:val="center"/>
            </w:pPr>
            <w:r w:rsidRPr="00335060">
              <w:rPr>
                <w:lang w:eastAsia="zh-TW"/>
              </w:rPr>
              <w:t>V</w:t>
            </w:r>
            <w:r>
              <w:rPr>
                <w:lang w:eastAsia="zh-TW"/>
              </w:rPr>
              <w:t>LIC</w:t>
            </w:r>
            <w:r w:rsidRPr="00335060">
              <w:rPr>
                <w:lang w:eastAsia="zh-TW"/>
              </w:rPr>
              <w:t>_C1RBias_rad</w:t>
            </w:r>
          </w:p>
        </w:tc>
        <w:tc>
          <w:tcPr>
            <w:tcW w:w="3816" w:type="dxa"/>
          </w:tcPr>
          <w:p w14:paraId="1B0959AF" w14:textId="5DE96422" w:rsidR="00FE0EA7" w:rsidRDefault="00FE0EA7" w:rsidP="00FE0EA7">
            <w:pPr>
              <w:pStyle w:val="a1"/>
              <w:rPr>
                <w:lang w:eastAsia="zh-TW"/>
              </w:rPr>
            </w:pPr>
            <w:r>
              <w:rPr>
                <w:rFonts w:hint="eastAsia"/>
                <w:lang w:eastAsia="zh-TW"/>
              </w:rPr>
              <w:t>右車道斜率偏差量</w:t>
            </w:r>
          </w:p>
        </w:tc>
      </w:tr>
    </w:tbl>
    <w:p w14:paraId="11E2622D" w14:textId="77777777" w:rsidR="00AE190B" w:rsidRPr="00486FC1" w:rsidRDefault="00AE190B" w:rsidP="00AE190B">
      <w:pPr>
        <w:pStyle w:val="a1"/>
        <w:rPr>
          <w:lang w:eastAsia="zh-TW"/>
        </w:rPr>
      </w:pPr>
    </w:p>
    <w:p w14:paraId="34DD1F28" w14:textId="77777777" w:rsidR="00AE190B" w:rsidRPr="00486FC1" w:rsidRDefault="00AE190B" w:rsidP="00AE190B">
      <w:pPr>
        <w:pStyle w:val="a1"/>
        <w:rPr>
          <w:lang w:eastAsia="zh-TW"/>
        </w:rPr>
      </w:pPr>
    </w:p>
    <w:p w14:paraId="637B0EAE" w14:textId="6B6ECD80" w:rsidR="00CA2D5E" w:rsidRPr="00AE190B" w:rsidRDefault="00CA2D5E" w:rsidP="00AE190B"/>
    <w:sectPr w:rsidR="00CA2D5E" w:rsidRPr="00AE190B" w:rsidSect="00EC0229">
      <w:headerReference w:type="default" r:id="rId59"/>
      <w:footerReference w:type="default" r:id="rId60"/>
      <w:pgSz w:w="11907" w:h="16839" w:code="1"/>
      <w:pgMar w:top="1134" w:right="1134" w:bottom="1134" w:left="1134" w:header="454"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33F9B3" w14:textId="77777777" w:rsidR="00580822" w:rsidRDefault="00580822">
      <w:r>
        <w:separator/>
      </w:r>
    </w:p>
  </w:endnote>
  <w:endnote w:type="continuationSeparator" w:id="0">
    <w:p w14:paraId="7FF193C7" w14:textId="77777777" w:rsidR="00580822" w:rsidRDefault="005808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微軟正黑體">
    <w:panose1 w:val="020B0604030504040204"/>
    <w:charset w:val="88"/>
    <w:family w:val="swiss"/>
    <w:pitch w:val="variable"/>
    <w:sig w:usb0="000002A7" w:usb1="28CF4400" w:usb2="00000016" w:usb3="00000000" w:csb0="00100009" w:csb1="00000000"/>
    <w:embedRegular r:id="rId1" w:subsetted="1" w:fontKey="{3AAB4BC1-82DD-4F6F-9142-AFB7583201F9}"/>
    <w:embedBold r:id="rId2" w:subsetted="1" w:fontKey="{DA942B0D-5077-48BD-9B4B-F216EAB774CA}"/>
    <w:embedItalic r:id="rId3" w:subsetted="1" w:fontKey="{10F74223-1475-44F9-B4B7-ABB5CA88FD08}"/>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embedRegular r:id="rId4" w:subsetted="1" w:fontKey="{04C60D3E-1819-42C9-A068-4B3A7159DBCC}"/>
    <w:embedBold r:id="rId5" w:subsetted="1" w:fontKey="{5258F3D4-D37E-421E-BEE3-01C18E37EDA9}"/>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新細明體">
    <w:altName w:val="PMingLiU"/>
    <w:panose1 w:val="02020500000000000000"/>
    <w:charset w:val="88"/>
    <w:family w:val="roman"/>
    <w:pitch w:val="variable"/>
    <w:sig w:usb0="A00002FF" w:usb1="28CFFCFA" w:usb2="00000016" w:usb3="00000000" w:csb0="001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embedBold r:id="rId6" w:subsetted="1" w:fontKey="{F3AFA76B-D3EE-49A0-9CF7-D40FBE197694}"/>
  </w:font>
  <w:font w:name="Cambria Math">
    <w:panose1 w:val="02040503050406030204"/>
    <w:charset w:val="00"/>
    <w:family w:val="roman"/>
    <w:pitch w:val="variable"/>
    <w:sig w:usb0="E00006FF" w:usb1="420024FF" w:usb2="02000000" w:usb3="00000000" w:csb0="0000019F" w:csb1="00000000"/>
    <w:embedRegular r:id="rId7" w:fontKey="{640B3730-DAD8-452D-8DCE-22CF13BADE85}"/>
    <w:embedBold r:id="rId8" w:fontKey="{E2423F40-C2B8-4234-854A-32E36776F2DC}"/>
    <w:embedItalic r:id="rId9" w:fontKey="{C592AC80-9424-4BA9-99E0-0CCB5FC03468}"/>
  </w:font>
  <w:font w:name="MS Gothic">
    <w:altName w:val="ＭＳ ゴシック"/>
    <w:panose1 w:val="020B0609070205080204"/>
    <w:charset w:val="80"/>
    <w:family w:val="modern"/>
    <w:pitch w:val="fixed"/>
    <w:sig w:usb0="E00002FF" w:usb1="6AC7FDFB" w:usb2="08000012" w:usb3="00000000" w:csb0="0002009F" w:csb1="00000000"/>
    <w:embedRegular r:id="rId10" w:subsetted="1" w:fontKey="{E1E302CF-BF31-42A0-AA8B-CDB84224D86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3400A" w14:textId="77777777" w:rsidR="000B7353" w:rsidRDefault="000B7353" w:rsidP="008F657B">
    <w:pPr>
      <w:pStyle w:val="FooterConfidentialBox"/>
    </w:pPr>
    <w:r>
      <w:t>This document contains</w:t>
    </w:r>
    <w:r>
      <w:rPr>
        <w:rFonts w:eastAsiaTheme="minorEastAsia"/>
        <w:lang w:eastAsia="zh-TW"/>
      </w:rPr>
      <w:t xml:space="preserve"> </w:t>
    </w:r>
    <w:proofErr w:type="spellStart"/>
    <w:r>
      <w:rPr>
        <w:rFonts w:eastAsiaTheme="minorEastAsia"/>
        <w:lang w:eastAsia="zh-TW"/>
      </w:rPr>
      <w:t>CubTek</w:t>
    </w:r>
    <w:proofErr w:type="spellEnd"/>
    <w:r>
      <w:t xml:space="preserve"> Confidential Proprietary information and is intended only for use by the named client or its affiliates. This information may not be shared with any other entities without receiving written permission from </w:t>
    </w:r>
    <w:proofErr w:type="spellStart"/>
    <w:r>
      <w:rPr>
        <w:rFonts w:eastAsiaTheme="minorEastAsia"/>
        <w:lang w:eastAsia="zh-TW"/>
      </w:rPr>
      <w:t>CubTek</w:t>
    </w:r>
    <w:proofErr w:type="spellEnd"/>
    <w: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CFAAD" w14:textId="77777777" w:rsidR="000B7353" w:rsidRDefault="000B7353" w:rsidP="005148E4">
    <w:pPr>
      <w:pStyle w:val="aa"/>
    </w:pPr>
  </w:p>
  <w:tbl>
    <w:tblPr>
      <w:tblW w:w="9070" w:type="dxa"/>
      <w:tblInd w:w="-737" w:type="dxa"/>
      <w:tblCellMar>
        <w:left w:w="0" w:type="dxa"/>
        <w:right w:w="0" w:type="dxa"/>
      </w:tblCellMar>
      <w:tblLook w:val="0000" w:firstRow="0" w:lastRow="0" w:firstColumn="0" w:lastColumn="0" w:noHBand="0" w:noVBand="0"/>
    </w:tblPr>
    <w:tblGrid>
      <w:gridCol w:w="4910"/>
      <w:gridCol w:w="4160"/>
    </w:tblGrid>
    <w:tr w:rsidR="000B7353" w14:paraId="0D9DD122" w14:textId="77777777" w:rsidTr="00A41A2D">
      <w:trPr>
        <w:cantSplit/>
      </w:trPr>
      <w:tc>
        <w:tcPr>
          <w:tcW w:w="8349" w:type="dxa"/>
          <w:gridSpan w:val="2"/>
        </w:tcPr>
        <w:p w14:paraId="61296F40" w14:textId="77777777" w:rsidR="000B7353" w:rsidRDefault="000B7353" w:rsidP="00A41A2D">
          <w:pPr>
            <w:pStyle w:val="aa"/>
          </w:pPr>
          <w:r>
            <w:rPr>
              <w:noProof/>
              <w:lang w:val="en-US" w:eastAsia="zh-TW"/>
            </w:rPr>
            <w:drawing>
              <wp:inline distT="0" distB="0" distL="0" distR="0" wp14:anchorId="2478BD5D" wp14:editId="470559AC">
                <wp:extent cx="5759450" cy="118110"/>
                <wp:effectExtent l="0" t="0" r="0" b="0"/>
                <wp:docPr id="12" name="圖片 12" descr="footer_for_run_on_word_doc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footer_for_run_on_word_doc1"/>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59450" cy="118110"/>
                        </a:xfrm>
                        <a:prstGeom prst="rect">
                          <a:avLst/>
                        </a:prstGeom>
                        <a:noFill/>
                        <a:ln>
                          <a:noFill/>
                        </a:ln>
                      </pic:spPr>
                    </pic:pic>
                  </a:graphicData>
                </a:graphic>
              </wp:inline>
            </w:drawing>
          </w:r>
        </w:p>
      </w:tc>
    </w:tr>
    <w:tr w:rsidR="000B7353" w14:paraId="6442F6AB" w14:textId="77777777" w:rsidTr="00A41A2D">
      <w:tc>
        <w:tcPr>
          <w:tcW w:w="4307" w:type="dxa"/>
        </w:tcPr>
        <w:p w14:paraId="7A6CB886" w14:textId="77777777" w:rsidR="000B7353" w:rsidRDefault="000B7353" w:rsidP="00A41A2D">
          <w:pPr>
            <w:pStyle w:val="aa"/>
          </w:pPr>
          <w:r>
            <w:fldChar w:fldCharType="begin"/>
          </w:r>
          <w:r>
            <w:instrText xml:space="preserve"> DOCPROPERTY "Date completed"  \@ "d MMMM yyyy" \* MERGEFORMAT</w:instrText>
          </w:r>
          <w:r>
            <w:fldChar w:fldCharType="separate"/>
          </w:r>
          <w:r>
            <w:t>23 April 2012</w:t>
          </w:r>
          <w:r>
            <w:fldChar w:fldCharType="end"/>
          </w:r>
        </w:p>
        <w:p w14:paraId="37EFEF35" w14:textId="77777777" w:rsidR="000B7353" w:rsidRDefault="000B7353" w:rsidP="00A41A2D">
          <w:pPr>
            <w:pStyle w:val="aa"/>
            <w:tabs>
              <w:tab w:val="clear" w:pos="4153"/>
              <w:tab w:val="clear" w:pos="8306"/>
              <w:tab w:val="center" w:pos="2316"/>
            </w:tabs>
          </w:pPr>
          <w:r>
            <w:t>©</w:t>
          </w:r>
          <w:r>
            <w:t xml:space="preserve"> Ricardo plc </w:t>
          </w:r>
          <w:r>
            <w:fldChar w:fldCharType="begin"/>
          </w:r>
          <w:r>
            <w:instrText xml:space="preserve"> DOCPROPERTY "Year completed"  \* MERGEFORMAT </w:instrText>
          </w:r>
          <w:r>
            <w:fldChar w:fldCharType="separate"/>
          </w:r>
          <w:r>
            <w:t>2012</w:t>
          </w:r>
          <w:r>
            <w:fldChar w:fldCharType="end"/>
          </w:r>
          <w:r>
            <w:tab/>
          </w:r>
        </w:p>
      </w:tc>
      <w:tc>
        <w:tcPr>
          <w:tcW w:w="4042" w:type="dxa"/>
        </w:tcPr>
        <w:p w14:paraId="0AB887EB" w14:textId="77777777" w:rsidR="000B7353" w:rsidRDefault="000B7353" w:rsidP="00A41A2D">
          <w:pPr>
            <w:pStyle w:val="aa"/>
            <w:jc w:val="right"/>
          </w:pPr>
          <w:r>
            <w:t xml:space="preserve">Page </w:t>
          </w:r>
          <w:r>
            <w:fldChar w:fldCharType="begin"/>
          </w:r>
          <w:r>
            <w:instrText xml:space="preserve"> PAGE  \* MERGEFORMAT </w:instrText>
          </w:r>
          <w:r>
            <w:fldChar w:fldCharType="separate"/>
          </w:r>
          <w:r>
            <w:rPr>
              <w:noProof/>
            </w:rPr>
            <w:t>5</w:t>
          </w:r>
          <w:r>
            <w:fldChar w:fldCharType="end"/>
          </w:r>
        </w:p>
      </w:tc>
    </w:tr>
  </w:tbl>
  <w:p w14:paraId="77FDF614" w14:textId="77777777" w:rsidR="000B7353" w:rsidRPr="005148E4" w:rsidRDefault="000B7353" w:rsidP="005148E4">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tblCellMar>
        <w:left w:w="0" w:type="dxa"/>
        <w:right w:w="0" w:type="dxa"/>
      </w:tblCellMar>
      <w:tblLook w:val="0000" w:firstRow="0" w:lastRow="0" w:firstColumn="0" w:lastColumn="0" w:noHBand="0" w:noVBand="0"/>
    </w:tblPr>
    <w:tblGrid>
      <w:gridCol w:w="4275"/>
      <w:gridCol w:w="5364"/>
    </w:tblGrid>
    <w:tr w:rsidR="000B7353" w14:paraId="2B968391" w14:textId="77777777" w:rsidTr="00AD4CAB">
      <w:tc>
        <w:tcPr>
          <w:tcW w:w="4275" w:type="dxa"/>
        </w:tcPr>
        <w:p w14:paraId="5F4B664D" w14:textId="737F9074" w:rsidR="000B7353" w:rsidRPr="00AD4CAB" w:rsidRDefault="000B7353">
          <w:pPr>
            <w:pStyle w:val="aa"/>
            <w:tabs>
              <w:tab w:val="clear" w:pos="4153"/>
              <w:tab w:val="clear" w:pos="8306"/>
              <w:tab w:val="center" w:pos="2316"/>
            </w:tabs>
            <w:rPr>
              <w:sz w:val="20"/>
              <w:szCs w:val="20"/>
            </w:rPr>
          </w:pP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sidR="00C22CBB">
            <w:rPr>
              <w:noProof/>
              <w:sz w:val="20"/>
              <w:szCs w:val="20"/>
            </w:rPr>
            <w:t>2023/02/08</w:t>
          </w:r>
          <w:r w:rsidRPr="00AD4CAB">
            <w:rPr>
              <w:sz w:val="20"/>
              <w:szCs w:val="20"/>
            </w:rPr>
            <w:fldChar w:fldCharType="end"/>
          </w:r>
          <w:r w:rsidRPr="00AD4CAB">
            <w:rPr>
              <w:sz w:val="20"/>
              <w:szCs w:val="20"/>
            </w:rPr>
            <w:tab/>
          </w:r>
        </w:p>
      </w:tc>
      <w:tc>
        <w:tcPr>
          <w:tcW w:w="5364" w:type="dxa"/>
        </w:tcPr>
        <w:p w14:paraId="6AA08837" w14:textId="77777777" w:rsidR="000B7353" w:rsidRPr="00AD4CAB" w:rsidRDefault="000B7353" w:rsidP="00427B09">
          <w:pPr>
            <w:pStyle w:val="aa"/>
            <w:ind w:right="160"/>
            <w:jc w:val="right"/>
            <w:rPr>
              <w:sz w:val="20"/>
              <w:szCs w:val="20"/>
            </w:rPr>
          </w:pPr>
          <w:r w:rsidRPr="00AD4CAB">
            <w:rPr>
              <w:sz w:val="20"/>
              <w:szCs w:val="20"/>
            </w:rPr>
            <w:t xml:space="preserve">Page </w:t>
          </w:r>
          <w:r w:rsidRPr="00AD4CAB">
            <w:rPr>
              <w:sz w:val="20"/>
              <w:szCs w:val="20"/>
            </w:rPr>
            <w:fldChar w:fldCharType="begin"/>
          </w:r>
          <w:r w:rsidRPr="00AD4CAB">
            <w:rPr>
              <w:sz w:val="20"/>
              <w:szCs w:val="20"/>
            </w:rPr>
            <w:instrText xml:space="preserve"> PAGE  \* MERGEFORMAT </w:instrText>
          </w:r>
          <w:r w:rsidRPr="00AD4CAB">
            <w:rPr>
              <w:sz w:val="20"/>
              <w:szCs w:val="20"/>
            </w:rPr>
            <w:fldChar w:fldCharType="separate"/>
          </w:r>
          <w:r w:rsidRPr="00AD4CAB">
            <w:rPr>
              <w:noProof/>
              <w:sz w:val="20"/>
              <w:szCs w:val="20"/>
            </w:rPr>
            <w:t>8</w:t>
          </w:r>
          <w:r w:rsidRPr="00AD4CAB">
            <w:rPr>
              <w:sz w:val="20"/>
              <w:szCs w:val="20"/>
            </w:rPr>
            <w:fldChar w:fldCharType="end"/>
          </w:r>
        </w:p>
      </w:tc>
    </w:tr>
  </w:tbl>
  <w:p w14:paraId="4842267F" w14:textId="77777777" w:rsidR="000B7353" w:rsidRDefault="000B7353">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94D89" w14:textId="77777777" w:rsidR="00580822" w:rsidRDefault="00580822">
      <w:r>
        <w:separator/>
      </w:r>
    </w:p>
  </w:footnote>
  <w:footnote w:type="continuationSeparator" w:id="0">
    <w:p w14:paraId="4485E764" w14:textId="77777777" w:rsidR="00580822" w:rsidRDefault="005808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8C966" w14:textId="77777777" w:rsidR="000B7353" w:rsidRPr="00604FDA" w:rsidRDefault="000B7353" w:rsidP="00604FDA">
    <w:pPr>
      <w:pStyle w:val="ac"/>
      <w:tabs>
        <w:tab w:val="clear" w:pos="851"/>
        <w:tab w:val="center" w:pos="4536"/>
        <w:tab w:val="right" w:pos="9072"/>
      </w:tabs>
      <w:adjustRightInd w:val="0"/>
      <w:snapToGrid w:val="0"/>
      <w:jc w:val="right"/>
      <w:rPr>
        <w:rFonts w:hAnsi="微軟正黑體" w:cstheme="minorHAnsi"/>
        <w:bCs w:val="0"/>
        <w:sz w:val="20"/>
        <w:szCs w:val="20"/>
        <w:lang w:val="en-US" w:eastAsia="fr-FR"/>
      </w:rPr>
    </w:pPr>
    <w:r w:rsidRPr="00604FDA">
      <w:rPr>
        <w:rFonts w:hAnsi="微軟正黑體" w:cstheme="minorHAnsi"/>
        <w:noProof/>
        <w:color w:val="000000"/>
        <w:sz w:val="20"/>
        <w:szCs w:val="20"/>
      </w:rPr>
      <w:drawing>
        <wp:anchor distT="0" distB="0" distL="114300" distR="114300" simplePos="0" relativeHeight="251668480" behindDoc="1" locked="0" layoutInCell="1" allowOverlap="1" wp14:anchorId="0DB00312" wp14:editId="347294EB">
          <wp:simplePos x="0" y="0"/>
          <wp:positionH relativeFrom="page">
            <wp:posOffset>175895</wp:posOffset>
          </wp:positionH>
          <wp:positionV relativeFrom="paragraph">
            <wp:posOffset>-154305</wp:posOffset>
          </wp:positionV>
          <wp:extent cx="1022350" cy="323850"/>
          <wp:effectExtent l="0" t="0" r="0" b="0"/>
          <wp:wrapTight wrapText="bothSides">
            <wp:wrapPolygon edited="0">
              <wp:start x="9660" y="1271"/>
              <wp:lineTo x="2817" y="5082"/>
              <wp:lineTo x="0" y="10165"/>
              <wp:lineTo x="402" y="20329"/>
              <wp:lineTo x="4830" y="20329"/>
              <wp:lineTo x="20124" y="17788"/>
              <wp:lineTo x="20527" y="3812"/>
              <wp:lineTo x="11672" y="1271"/>
              <wp:lineTo x="9660" y="1271"/>
            </wp:wrapPolygon>
          </wp:wrapTight>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022350" cy="3238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604FDA">
      <w:rPr>
        <w:rFonts w:hAnsi="微軟正黑體" w:cstheme="minorHAnsi"/>
        <w:bCs w:val="0"/>
        <w:sz w:val="20"/>
        <w:szCs w:val="20"/>
        <w:lang w:val="en-US" w:eastAsia="fr-FR"/>
      </w:rPr>
      <w:t>CubTEK</w:t>
    </w:r>
    <w:proofErr w:type="spellEnd"/>
    <w:r w:rsidRPr="00604FDA">
      <w:rPr>
        <w:rFonts w:hAnsi="微軟正黑體" w:cstheme="minorHAnsi"/>
        <w:bCs w:val="0"/>
        <w:sz w:val="20"/>
        <w:szCs w:val="20"/>
        <w:lang w:val="en-US" w:eastAsia="fr-FR"/>
      </w:rPr>
      <w:t xml:space="preserve"> </w:t>
    </w:r>
    <w:r w:rsidRPr="00604FDA">
      <w:rPr>
        <w:rFonts w:hAnsi="微軟正黑體" w:cstheme="minorHAnsi"/>
        <w:bCs w:val="0"/>
        <w:sz w:val="20"/>
        <w:szCs w:val="20"/>
        <w:lang w:val="en-US" w:eastAsia="fr-FR"/>
      </w:rPr>
      <w:fldChar w:fldCharType="begin"/>
    </w:r>
    <w:r w:rsidRPr="00604FDA">
      <w:rPr>
        <w:rFonts w:hAnsi="微軟正黑體" w:cstheme="minorHAnsi"/>
        <w:bCs w:val="0"/>
        <w:sz w:val="20"/>
        <w:szCs w:val="20"/>
        <w:lang w:val="en-US" w:eastAsia="fr-FR"/>
      </w:rPr>
      <w:instrText xml:space="preserve"> REF _Ref102723953 \h  \* MERGEFORMAT </w:instrText>
    </w:r>
    <w:r w:rsidRPr="00604FDA">
      <w:rPr>
        <w:rFonts w:hAnsi="微軟正黑體" w:cstheme="minorHAnsi"/>
        <w:bCs w:val="0"/>
        <w:sz w:val="20"/>
        <w:szCs w:val="20"/>
        <w:lang w:val="en-US" w:eastAsia="fr-FR"/>
      </w:rPr>
    </w:r>
    <w:r w:rsidRPr="00604FDA">
      <w:rPr>
        <w:rFonts w:hAnsi="微軟正黑體" w:cstheme="minorHAnsi"/>
        <w:bCs w:val="0"/>
        <w:sz w:val="20"/>
        <w:szCs w:val="20"/>
        <w:lang w:val="en-US" w:eastAsia="fr-FR"/>
      </w:rPr>
      <w:fldChar w:fldCharType="separate"/>
    </w:r>
    <w:r>
      <w:rPr>
        <w:rFonts w:hAnsi="微軟正黑體" w:cstheme="minorHAnsi" w:hint="eastAsia"/>
        <w:sz w:val="20"/>
        <w:szCs w:val="20"/>
        <w:lang w:eastAsia="zh-TW"/>
      </w:rPr>
      <w:t>PER</w:t>
    </w:r>
    <w:r w:rsidRPr="00604FDA">
      <w:rPr>
        <w:rFonts w:hAnsi="微軟正黑體" w:cstheme="minorHAnsi"/>
        <w:sz w:val="20"/>
        <w:szCs w:val="20"/>
      </w:rPr>
      <w:t>-</w:t>
    </w:r>
    <w:r w:rsidRPr="00604FDA">
      <w:rPr>
        <w:rFonts w:hAnsi="微軟正黑體" w:cstheme="minorHAnsi"/>
        <w:bCs w:val="0"/>
        <w:sz w:val="20"/>
        <w:szCs w:val="20"/>
        <w:lang w:val="en-US" w:eastAsia="fr-FR"/>
      </w:rPr>
      <w:fldChar w:fldCharType="end"/>
    </w:r>
    <w:r w:rsidRPr="00604FDA">
      <w:rPr>
        <w:rFonts w:hAnsi="微軟正黑體" w:cstheme="minorHAnsi"/>
        <w:bCs w:val="0"/>
        <w:sz w:val="20"/>
        <w:szCs w:val="20"/>
        <w:lang w:val="en-US" w:eastAsia="fr-FR"/>
      </w:rPr>
      <w:t>SRDS</w:t>
    </w:r>
  </w:p>
  <w:p w14:paraId="38933768" w14:textId="77777777" w:rsidR="000B7353" w:rsidRPr="00604FDA" w:rsidRDefault="000B7353" w:rsidP="00604FDA">
    <w:pPr>
      <w:pStyle w:val="ac"/>
      <w:tabs>
        <w:tab w:val="clear" w:pos="851"/>
        <w:tab w:val="center" w:pos="4536"/>
        <w:tab w:val="right" w:pos="9072"/>
      </w:tabs>
      <w:wordWrap w:val="0"/>
      <w:adjustRightInd w:val="0"/>
      <w:snapToGrid w:val="0"/>
      <w:jc w:val="right"/>
      <w:rPr>
        <w:rFonts w:hAnsi="微軟正黑體" w:cstheme="minorHAnsi"/>
        <w:bCs w:val="0"/>
        <w:sz w:val="20"/>
        <w:szCs w:val="20"/>
        <w:lang w:val="en-US" w:eastAsia="zh-TW"/>
      </w:rPr>
    </w:pPr>
    <w:r>
      <w:rPr>
        <w:rFonts w:hAnsi="微軟正黑體" w:cstheme="minorHAnsi"/>
        <w:bCs w:val="0"/>
        <w:sz w:val="20"/>
        <w:szCs w:val="20"/>
        <w:lang w:val="en-US" w:eastAsia="zh-TW"/>
      </w:rPr>
      <w:t>Rev</w:t>
    </w:r>
    <w:r w:rsidRPr="00604FDA">
      <w:rPr>
        <w:rFonts w:hAnsi="微軟正黑體" w:cstheme="minorHAnsi"/>
        <w:bCs w:val="0"/>
        <w:sz w:val="20"/>
        <w:szCs w:val="20"/>
        <w:lang w:val="en-US" w:eastAsia="zh-TW"/>
      </w:rPr>
      <w:t>ersion</w:t>
    </w:r>
    <w:r>
      <w:rPr>
        <w:rFonts w:hAnsi="微軟正黑體" w:cstheme="minorHAnsi"/>
        <w:bCs w:val="0"/>
        <w:sz w:val="20"/>
        <w:szCs w:val="20"/>
        <w:lang w:val="en-US" w:eastAsia="zh-TW"/>
      </w:rPr>
      <w:t xml:space="preserve"> : </w:t>
    </w:r>
    <w:r w:rsidRPr="00604FDA">
      <w:rPr>
        <w:rFonts w:hAnsi="微軟正黑體" w:cstheme="minorHAnsi"/>
        <w:bCs w:val="0"/>
        <w:sz w:val="20"/>
        <w:szCs w:val="20"/>
        <w:lang w:val="en-US" w:eastAsia="zh-TW"/>
      </w:rPr>
      <w:t>00.0</w:t>
    </w:r>
    <w:r>
      <w:rPr>
        <w:rFonts w:hAnsi="微軟正黑體" w:cstheme="minorHAnsi" w:hint="eastAsia"/>
        <w:bCs w:val="0"/>
        <w:sz w:val="20"/>
        <w:szCs w:val="20"/>
        <w:lang w:val="en-US" w:eastAsia="zh-TW"/>
      </w:rPr>
      <w:t>1</w:t>
    </w:r>
  </w:p>
  <w:p w14:paraId="02C15319" w14:textId="29759206" w:rsidR="000B7353" w:rsidRPr="00604FDA" w:rsidRDefault="000B7353" w:rsidP="00604FDA">
    <w:pPr>
      <w:pStyle w:val="ac"/>
      <w:tabs>
        <w:tab w:val="clear" w:pos="851"/>
        <w:tab w:val="center" w:pos="4536"/>
        <w:tab w:val="right" w:pos="9072"/>
      </w:tabs>
      <w:wordWrap w:val="0"/>
      <w:adjustRightInd w:val="0"/>
      <w:snapToGrid w:val="0"/>
      <w:jc w:val="right"/>
      <w:rPr>
        <w:rFonts w:hAnsi="微軟正黑體" w:cstheme="minorHAnsi"/>
        <w:bCs w:val="0"/>
        <w:sz w:val="20"/>
        <w:szCs w:val="20"/>
        <w:lang w:val="en-US" w:eastAsia="fr-FR"/>
      </w:rPr>
    </w:pPr>
    <w:r w:rsidRPr="00604FDA">
      <w:rPr>
        <w:rFonts w:hAnsi="微軟正黑體" w:cstheme="minorHAnsi"/>
        <w:bCs w:val="0"/>
        <w:sz w:val="20"/>
        <w:szCs w:val="20"/>
        <w:lang w:val="en-US" w:eastAsia="fr-FR"/>
      </w:rPr>
      <w:t>Date:</w:t>
    </w:r>
    <w:r w:rsidRPr="00604FDA">
      <w:rPr>
        <w:rFonts w:hAnsi="微軟正黑體" w:cs="Times New Roman"/>
        <w:bCs w:val="0"/>
        <w:sz w:val="20"/>
        <w:szCs w:val="20"/>
        <w:lang w:val="en-US" w:eastAsia="fr-FR"/>
      </w:rPr>
      <w:t xml:space="preserve"> </w:t>
    </w: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sidR="00C22CBB">
      <w:rPr>
        <w:noProof/>
        <w:sz w:val="20"/>
        <w:szCs w:val="20"/>
      </w:rPr>
      <w:t>2023/02/08</w:t>
    </w:r>
    <w:r w:rsidRPr="00AD4CAB">
      <w:rPr>
        <w:sz w:val="20"/>
        <w:szCs w:val="20"/>
      </w:rPr>
      <w:fldChar w:fldCharType="end"/>
    </w:r>
  </w:p>
  <w:p w14:paraId="4D9D900B" w14:textId="77777777" w:rsidR="000B7353" w:rsidRPr="00427B09" w:rsidRDefault="000B7353" w:rsidP="001E603A">
    <w:pPr>
      <w:pStyle w:val="ac"/>
      <w:wordWrap w:val="0"/>
      <w:ind w:right="640"/>
      <w:rPr>
        <w:rFonts w:eastAsiaTheme="minorEastAsia"/>
        <w:lang w:eastAsia="zh-TW"/>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70" w:type="dxa"/>
      <w:tblInd w:w="-737" w:type="dxa"/>
      <w:tblCellMar>
        <w:left w:w="0" w:type="dxa"/>
        <w:right w:w="0" w:type="dxa"/>
      </w:tblCellMar>
      <w:tblLook w:val="0000" w:firstRow="0" w:lastRow="0" w:firstColumn="0" w:lastColumn="0" w:noHBand="0" w:noVBand="0"/>
    </w:tblPr>
    <w:tblGrid>
      <w:gridCol w:w="4336"/>
      <w:gridCol w:w="4734"/>
    </w:tblGrid>
    <w:tr w:rsidR="000B7353" w14:paraId="75E06FCA" w14:textId="77777777" w:rsidTr="00A41A2D">
      <w:tc>
        <w:tcPr>
          <w:tcW w:w="4573" w:type="dxa"/>
        </w:tcPr>
        <w:p w14:paraId="3CCD5A04" w14:textId="77777777" w:rsidR="000B7353" w:rsidRDefault="000B7353" w:rsidP="00A41A2D">
          <w:pPr>
            <w:pStyle w:val="ac"/>
          </w:pPr>
          <w:r>
            <w:fldChar w:fldCharType="begin"/>
          </w:r>
          <w:r>
            <w:instrText xml:space="preserve"> DOCPROPERTY "RD Number"  \* MERGEFORMAT </w:instrText>
          </w:r>
          <w:r>
            <w:fldChar w:fldCharType="separate"/>
          </w:r>
          <w:r>
            <w:t>RD 12/253001.1</w:t>
          </w:r>
          <w:r>
            <w:fldChar w:fldCharType="end"/>
          </w:r>
        </w:p>
        <w:p w14:paraId="2D031F86" w14:textId="77777777" w:rsidR="000B7353" w:rsidRDefault="000B7353" w:rsidP="00A41A2D">
          <w:pPr>
            <w:pStyle w:val="ac"/>
          </w:pPr>
          <w:r>
            <w:fldChar w:fldCharType="begin"/>
          </w:r>
          <w:r>
            <w:instrText xml:space="preserve"> DOCPROPERTY "Classification"  \* MERGEFORMAT </w:instrText>
          </w:r>
          <w:r>
            <w:fldChar w:fldCharType="separate"/>
          </w:r>
          <w:r>
            <w:t>Client Confidential</w:t>
          </w:r>
          <w:r>
            <w:fldChar w:fldCharType="end"/>
          </w:r>
        </w:p>
        <w:p w14:paraId="6BDD29E0" w14:textId="77777777" w:rsidR="000B7353" w:rsidRDefault="000B7353" w:rsidP="00A41A2D">
          <w:pPr>
            <w:pStyle w:val="ac"/>
          </w:pPr>
          <w:r>
            <w:fldChar w:fldCharType="begin"/>
          </w:r>
          <w:r>
            <w:instrText xml:space="preserve"> DOCPROPERTY "Client"  \* MERGEFORMAT </w:instrText>
          </w:r>
          <w:r>
            <w:fldChar w:fldCharType="separate"/>
          </w:r>
          <w:r>
            <w:t>HAITEC</w:t>
          </w:r>
          <w:r>
            <w:fldChar w:fldCharType="end"/>
          </w:r>
        </w:p>
        <w:p w14:paraId="1E9C5A2F" w14:textId="77777777" w:rsidR="000B7353" w:rsidRDefault="000B7353" w:rsidP="00A41A2D">
          <w:pPr>
            <w:rPr>
              <w:sz w:val="16"/>
            </w:rPr>
          </w:pPr>
        </w:p>
        <w:p w14:paraId="6F3C6E73" w14:textId="77777777" w:rsidR="000B7353" w:rsidRDefault="000B7353" w:rsidP="00A41A2D">
          <w:pPr>
            <w:pStyle w:val="Frontpagetext"/>
            <w:spacing w:line="240" w:lineRule="auto"/>
            <w:rPr>
              <w:rFonts w:cs="Arial"/>
              <w:bCs/>
              <w:szCs w:val="32"/>
            </w:rPr>
          </w:pPr>
        </w:p>
      </w:tc>
      <w:tc>
        <w:tcPr>
          <w:tcW w:w="4988" w:type="dxa"/>
        </w:tcPr>
        <w:p w14:paraId="7C662683" w14:textId="77777777" w:rsidR="000B7353" w:rsidRDefault="000B7353" w:rsidP="00A41A2D">
          <w:pPr>
            <w:pStyle w:val="ac"/>
            <w:jc w:val="right"/>
            <w:rPr>
              <w:sz w:val="52"/>
            </w:rPr>
          </w:pPr>
          <w:r>
            <w:rPr>
              <w:noProof/>
              <w:sz w:val="52"/>
              <w:lang w:val="en-US" w:eastAsia="zh-TW"/>
            </w:rPr>
            <w:drawing>
              <wp:inline distT="0" distB="0" distL="0" distR="0" wp14:anchorId="2AC7CADF" wp14:editId="4DBE9C23">
                <wp:extent cx="678180" cy="434975"/>
                <wp:effectExtent l="0" t="0" r="7620" b="3175"/>
                <wp:docPr id="8" name="圖片 8" descr="ric_head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c_heade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8180" cy="434975"/>
                        </a:xfrm>
                        <a:prstGeom prst="rect">
                          <a:avLst/>
                        </a:prstGeom>
                        <a:noFill/>
                        <a:ln>
                          <a:noFill/>
                        </a:ln>
                      </pic:spPr>
                    </pic:pic>
                  </a:graphicData>
                </a:graphic>
              </wp:inline>
            </w:drawing>
          </w:r>
        </w:p>
      </w:tc>
    </w:tr>
  </w:tbl>
  <w:p w14:paraId="3E2D907E" w14:textId="77777777" w:rsidR="000B7353" w:rsidRDefault="000B7353" w:rsidP="00FB351A">
    <w:pPr>
      <w:pStyle w:val="ac"/>
    </w:pPr>
  </w:p>
  <w:p w14:paraId="750D1234" w14:textId="77777777" w:rsidR="000B7353" w:rsidRPr="00FB351A" w:rsidRDefault="000B7353" w:rsidP="00FB351A">
    <w:pPr>
      <w:pStyle w:val="ac"/>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12416" w14:textId="4A64A8FF" w:rsidR="000B7353" w:rsidRPr="00604FDA" w:rsidRDefault="000B7353" w:rsidP="00604FDA">
    <w:pPr>
      <w:pStyle w:val="ac"/>
      <w:tabs>
        <w:tab w:val="clear" w:pos="851"/>
        <w:tab w:val="center" w:pos="4536"/>
        <w:tab w:val="right" w:pos="9072"/>
      </w:tabs>
      <w:adjustRightInd w:val="0"/>
      <w:snapToGrid w:val="0"/>
      <w:jc w:val="right"/>
      <w:rPr>
        <w:rFonts w:hAnsi="微軟正黑體" w:cstheme="minorHAnsi"/>
        <w:bCs w:val="0"/>
        <w:sz w:val="20"/>
        <w:szCs w:val="20"/>
        <w:lang w:val="en-US" w:eastAsia="fr-FR"/>
      </w:rPr>
    </w:pPr>
    <w:r w:rsidRPr="00604FDA">
      <w:rPr>
        <w:rFonts w:hAnsi="微軟正黑體" w:cstheme="minorHAnsi"/>
        <w:noProof/>
        <w:color w:val="000000"/>
        <w:sz w:val="20"/>
        <w:szCs w:val="20"/>
      </w:rPr>
      <w:drawing>
        <wp:anchor distT="0" distB="0" distL="114300" distR="114300" simplePos="0" relativeHeight="251666432" behindDoc="1" locked="0" layoutInCell="1" allowOverlap="1" wp14:anchorId="1460D57B" wp14:editId="61EA9EBB">
          <wp:simplePos x="0" y="0"/>
          <wp:positionH relativeFrom="page">
            <wp:posOffset>175895</wp:posOffset>
          </wp:positionH>
          <wp:positionV relativeFrom="paragraph">
            <wp:posOffset>-154305</wp:posOffset>
          </wp:positionV>
          <wp:extent cx="1022350" cy="323850"/>
          <wp:effectExtent l="0" t="0" r="0" b="0"/>
          <wp:wrapTight wrapText="bothSides">
            <wp:wrapPolygon edited="0">
              <wp:start x="9660" y="1271"/>
              <wp:lineTo x="2817" y="5082"/>
              <wp:lineTo x="0" y="10165"/>
              <wp:lineTo x="402" y="20329"/>
              <wp:lineTo x="4830" y="20329"/>
              <wp:lineTo x="20124" y="17788"/>
              <wp:lineTo x="20527" y="3812"/>
              <wp:lineTo x="11672" y="1271"/>
              <wp:lineTo x="9660" y="1271"/>
            </wp:wrapPolygon>
          </wp:wrapTight>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022350" cy="3238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604FDA">
      <w:rPr>
        <w:rFonts w:hAnsi="微軟正黑體" w:cstheme="minorHAnsi"/>
        <w:bCs w:val="0"/>
        <w:sz w:val="20"/>
        <w:szCs w:val="20"/>
        <w:lang w:val="en-US" w:eastAsia="fr-FR"/>
      </w:rPr>
      <w:t>CubTEK</w:t>
    </w:r>
    <w:proofErr w:type="spellEnd"/>
    <w:r w:rsidRPr="00604FDA">
      <w:rPr>
        <w:rFonts w:hAnsi="微軟正黑體" w:cstheme="minorHAnsi"/>
        <w:bCs w:val="0"/>
        <w:sz w:val="20"/>
        <w:szCs w:val="20"/>
        <w:lang w:val="en-US" w:eastAsia="fr-FR"/>
      </w:rPr>
      <w:t xml:space="preserve"> </w:t>
    </w:r>
    <w:r w:rsidRPr="00604FDA">
      <w:rPr>
        <w:rFonts w:hAnsi="微軟正黑體" w:cstheme="minorHAnsi"/>
        <w:bCs w:val="0"/>
        <w:sz w:val="20"/>
        <w:szCs w:val="20"/>
        <w:lang w:val="en-US" w:eastAsia="fr-FR"/>
      </w:rPr>
      <w:fldChar w:fldCharType="begin"/>
    </w:r>
    <w:r w:rsidRPr="00604FDA">
      <w:rPr>
        <w:rFonts w:hAnsi="微軟正黑體" w:cstheme="minorHAnsi"/>
        <w:bCs w:val="0"/>
        <w:sz w:val="20"/>
        <w:szCs w:val="20"/>
        <w:lang w:val="en-US" w:eastAsia="fr-FR"/>
      </w:rPr>
      <w:instrText xml:space="preserve"> REF _Ref102723953 \h  \* MERGEFORMAT </w:instrText>
    </w:r>
    <w:r w:rsidRPr="00604FDA">
      <w:rPr>
        <w:rFonts w:hAnsi="微軟正黑體" w:cstheme="minorHAnsi"/>
        <w:bCs w:val="0"/>
        <w:sz w:val="20"/>
        <w:szCs w:val="20"/>
        <w:lang w:val="en-US" w:eastAsia="fr-FR"/>
      </w:rPr>
    </w:r>
    <w:r w:rsidRPr="00604FDA">
      <w:rPr>
        <w:rFonts w:hAnsi="微軟正黑體" w:cstheme="minorHAnsi"/>
        <w:bCs w:val="0"/>
        <w:sz w:val="20"/>
        <w:szCs w:val="20"/>
        <w:lang w:val="en-US" w:eastAsia="fr-FR"/>
      </w:rPr>
      <w:fldChar w:fldCharType="separate"/>
    </w:r>
    <w:r>
      <w:rPr>
        <w:rFonts w:hAnsi="微軟正黑體" w:cstheme="minorHAnsi" w:hint="eastAsia"/>
        <w:sz w:val="20"/>
        <w:szCs w:val="20"/>
        <w:lang w:eastAsia="zh-TW"/>
      </w:rPr>
      <w:t>PER</w:t>
    </w:r>
    <w:r w:rsidRPr="00604FDA">
      <w:rPr>
        <w:rFonts w:hAnsi="微軟正黑體" w:cstheme="minorHAnsi"/>
        <w:sz w:val="20"/>
        <w:szCs w:val="20"/>
      </w:rPr>
      <w:t>-</w:t>
    </w:r>
    <w:r w:rsidRPr="00604FDA">
      <w:rPr>
        <w:rFonts w:hAnsi="微軟正黑體" w:cstheme="minorHAnsi"/>
        <w:bCs w:val="0"/>
        <w:sz w:val="20"/>
        <w:szCs w:val="20"/>
        <w:lang w:val="en-US" w:eastAsia="fr-FR"/>
      </w:rPr>
      <w:fldChar w:fldCharType="end"/>
    </w:r>
    <w:r w:rsidRPr="00604FDA">
      <w:rPr>
        <w:rFonts w:hAnsi="微軟正黑體" w:cstheme="minorHAnsi"/>
        <w:bCs w:val="0"/>
        <w:sz w:val="20"/>
        <w:szCs w:val="20"/>
        <w:lang w:val="en-US" w:eastAsia="fr-FR"/>
      </w:rPr>
      <w:t>SRDS</w:t>
    </w:r>
  </w:p>
  <w:p w14:paraId="4C424957" w14:textId="2377A259" w:rsidR="000B7353" w:rsidRPr="00604FDA" w:rsidRDefault="000B7353" w:rsidP="00604FDA">
    <w:pPr>
      <w:pStyle w:val="ac"/>
      <w:tabs>
        <w:tab w:val="clear" w:pos="851"/>
        <w:tab w:val="center" w:pos="4536"/>
        <w:tab w:val="right" w:pos="9072"/>
      </w:tabs>
      <w:wordWrap w:val="0"/>
      <w:adjustRightInd w:val="0"/>
      <w:snapToGrid w:val="0"/>
      <w:jc w:val="right"/>
      <w:rPr>
        <w:rFonts w:hAnsi="微軟正黑體" w:cstheme="minorHAnsi"/>
        <w:bCs w:val="0"/>
        <w:sz w:val="20"/>
        <w:szCs w:val="20"/>
        <w:lang w:val="en-US" w:eastAsia="zh-TW"/>
      </w:rPr>
    </w:pPr>
    <w:r>
      <w:rPr>
        <w:rFonts w:hAnsi="微軟正黑體" w:cstheme="minorHAnsi"/>
        <w:bCs w:val="0"/>
        <w:sz w:val="20"/>
        <w:szCs w:val="20"/>
        <w:lang w:val="en-US" w:eastAsia="zh-TW"/>
      </w:rPr>
      <w:t>Rev</w:t>
    </w:r>
    <w:r w:rsidRPr="00604FDA">
      <w:rPr>
        <w:rFonts w:hAnsi="微軟正黑體" w:cstheme="minorHAnsi"/>
        <w:bCs w:val="0"/>
        <w:sz w:val="20"/>
        <w:szCs w:val="20"/>
        <w:lang w:val="en-US" w:eastAsia="zh-TW"/>
      </w:rPr>
      <w:t>ersion</w:t>
    </w:r>
    <w:r>
      <w:rPr>
        <w:rFonts w:hAnsi="微軟正黑體" w:cstheme="minorHAnsi"/>
        <w:bCs w:val="0"/>
        <w:sz w:val="20"/>
        <w:szCs w:val="20"/>
        <w:lang w:val="en-US" w:eastAsia="zh-TW"/>
      </w:rPr>
      <w:t xml:space="preserve"> : </w:t>
    </w:r>
    <w:r w:rsidRPr="00604FDA">
      <w:rPr>
        <w:rFonts w:hAnsi="微軟正黑體" w:cstheme="minorHAnsi"/>
        <w:bCs w:val="0"/>
        <w:sz w:val="20"/>
        <w:szCs w:val="20"/>
        <w:lang w:val="en-US" w:eastAsia="zh-TW"/>
      </w:rPr>
      <w:t>00.0</w:t>
    </w:r>
    <w:r>
      <w:rPr>
        <w:rFonts w:hAnsi="微軟正黑體" w:cstheme="minorHAnsi" w:hint="eastAsia"/>
        <w:bCs w:val="0"/>
        <w:sz w:val="20"/>
        <w:szCs w:val="20"/>
        <w:lang w:val="en-US" w:eastAsia="zh-TW"/>
      </w:rPr>
      <w:t>1</w:t>
    </w:r>
  </w:p>
  <w:p w14:paraId="038FE030" w14:textId="7FBA2837" w:rsidR="000B7353" w:rsidRDefault="000B7353" w:rsidP="00604FDA">
    <w:pPr>
      <w:pStyle w:val="ac"/>
      <w:jc w:val="right"/>
    </w:pPr>
    <w:r w:rsidRPr="00604FDA">
      <w:rPr>
        <w:rFonts w:hAnsi="微軟正黑體" w:cstheme="minorHAnsi"/>
        <w:bCs w:val="0"/>
        <w:sz w:val="20"/>
        <w:szCs w:val="20"/>
        <w:lang w:val="en-US" w:eastAsia="fr-FR"/>
      </w:rPr>
      <w:t>Date:</w:t>
    </w:r>
    <w:r w:rsidRPr="00604FDA">
      <w:rPr>
        <w:rFonts w:hAnsi="微軟正黑體" w:cs="Times New Roman"/>
        <w:bCs w:val="0"/>
        <w:sz w:val="20"/>
        <w:szCs w:val="20"/>
        <w:lang w:val="en-US" w:eastAsia="fr-FR"/>
      </w:rPr>
      <w:t xml:space="preserve"> </w:t>
    </w:r>
    <w:r w:rsidRPr="00AD4CAB">
      <w:rPr>
        <w:sz w:val="20"/>
        <w:szCs w:val="20"/>
      </w:rPr>
      <w:fldChar w:fldCharType="begin"/>
    </w:r>
    <w:r w:rsidRPr="00AD4CAB">
      <w:rPr>
        <w:sz w:val="20"/>
        <w:szCs w:val="20"/>
      </w:rPr>
      <w:instrText xml:space="preserve"> DATE  \@ "yyyy/MM/dd" </w:instrText>
    </w:r>
    <w:r w:rsidRPr="00AD4CAB">
      <w:rPr>
        <w:sz w:val="20"/>
        <w:szCs w:val="20"/>
      </w:rPr>
      <w:fldChar w:fldCharType="separate"/>
    </w:r>
    <w:r w:rsidR="00C22CBB">
      <w:rPr>
        <w:noProof/>
        <w:sz w:val="20"/>
        <w:szCs w:val="20"/>
      </w:rPr>
      <w:t>2023/02/08</w:t>
    </w:r>
    <w:r w:rsidRPr="00AD4CAB">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F6AD2"/>
    <w:multiLevelType w:val="hybridMultilevel"/>
    <w:tmpl w:val="1AE8C0FC"/>
    <w:lvl w:ilvl="0" w:tplc="FFFFFFFF">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 w15:restartNumberingAfterBreak="0">
    <w:nsid w:val="1242270F"/>
    <w:multiLevelType w:val="hybridMultilevel"/>
    <w:tmpl w:val="4304794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3751603"/>
    <w:multiLevelType w:val="hybridMultilevel"/>
    <w:tmpl w:val="448E802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28E5705"/>
    <w:multiLevelType w:val="hybridMultilevel"/>
    <w:tmpl w:val="6CCEAE02"/>
    <w:lvl w:ilvl="0" w:tplc="224C37E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54924E8"/>
    <w:multiLevelType w:val="hybridMultilevel"/>
    <w:tmpl w:val="1AE8C0FC"/>
    <w:lvl w:ilvl="0" w:tplc="38161A8E">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2919587C"/>
    <w:multiLevelType w:val="hybridMultilevel"/>
    <w:tmpl w:val="1AE8C0FC"/>
    <w:lvl w:ilvl="0" w:tplc="FFFFFFFF">
      <w:start w:val="1"/>
      <w:numFmt w:val="decimal"/>
      <w:lvlText w:val="%1."/>
      <w:lvlJc w:val="left"/>
      <w:pPr>
        <w:ind w:left="360" w:hanging="360"/>
      </w:pPr>
      <w:rPr>
        <w:rFonts w:ascii="微軟正黑體" w:eastAsia="微軟正黑體" w:hAnsi="微軟正黑體" w:hint="default"/>
      </w:r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 w15:restartNumberingAfterBreak="0">
    <w:nsid w:val="2CFC794C"/>
    <w:multiLevelType w:val="hybridMultilevel"/>
    <w:tmpl w:val="5442D79E"/>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7" w15:restartNumberingAfterBreak="0">
    <w:nsid w:val="2DDB56C3"/>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1147C25"/>
    <w:multiLevelType w:val="multilevel"/>
    <w:tmpl w:val="CC44F85C"/>
    <w:lvl w:ilvl="0">
      <w:start w:val="1"/>
      <w:numFmt w:val="decimal"/>
      <w:pStyle w:val="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324B1636"/>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41E52869"/>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4163500"/>
    <w:multiLevelType w:val="hybridMultilevel"/>
    <w:tmpl w:val="F5C4FEC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471E7EE1"/>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F401468"/>
    <w:multiLevelType w:val="hybridMultilevel"/>
    <w:tmpl w:val="05387BF8"/>
    <w:lvl w:ilvl="0" w:tplc="0409000B">
      <w:start w:val="1"/>
      <w:numFmt w:val="bullet"/>
      <w:lvlText w:val=""/>
      <w:lvlJc w:val="left"/>
      <w:pPr>
        <w:ind w:left="1047" w:hanging="480"/>
      </w:pPr>
      <w:rPr>
        <w:rFonts w:ascii="Wingdings" w:hAnsi="Wingdings" w:hint="default"/>
      </w:rPr>
    </w:lvl>
    <w:lvl w:ilvl="1" w:tplc="04090003" w:tentative="1">
      <w:start w:val="1"/>
      <w:numFmt w:val="bullet"/>
      <w:lvlText w:val=""/>
      <w:lvlJc w:val="left"/>
      <w:pPr>
        <w:ind w:left="1527" w:hanging="480"/>
      </w:pPr>
      <w:rPr>
        <w:rFonts w:ascii="Wingdings" w:hAnsi="Wingdings" w:hint="default"/>
      </w:rPr>
    </w:lvl>
    <w:lvl w:ilvl="2" w:tplc="04090005" w:tentative="1">
      <w:start w:val="1"/>
      <w:numFmt w:val="bullet"/>
      <w:lvlText w:val=""/>
      <w:lvlJc w:val="left"/>
      <w:pPr>
        <w:ind w:left="2007" w:hanging="480"/>
      </w:pPr>
      <w:rPr>
        <w:rFonts w:ascii="Wingdings" w:hAnsi="Wingdings" w:hint="default"/>
      </w:rPr>
    </w:lvl>
    <w:lvl w:ilvl="3" w:tplc="04090001" w:tentative="1">
      <w:start w:val="1"/>
      <w:numFmt w:val="bullet"/>
      <w:lvlText w:val=""/>
      <w:lvlJc w:val="left"/>
      <w:pPr>
        <w:ind w:left="2487" w:hanging="480"/>
      </w:pPr>
      <w:rPr>
        <w:rFonts w:ascii="Wingdings" w:hAnsi="Wingdings" w:hint="default"/>
      </w:rPr>
    </w:lvl>
    <w:lvl w:ilvl="4" w:tplc="04090003" w:tentative="1">
      <w:start w:val="1"/>
      <w:numFmt w:val="bullet"/>
      <w:lvlText w:val=""/>
      <w:lvlJc w:val="left"/>
      <w:pPr>
        <w:ind w:left="2967" w:hanging="480"/>
      </w:pPr>
      <w:rPr>
        <w:rFonts w:ascii="Wingdings" w:hAnsi="Wingdings" w:hint="default"/>
      </w:rPr>
    </w:lvl>
    <w:lvl w:ilvl="5" w:tplc="04090005" w:tentative="1">
      <w:start w:val="1"/>
      <w:numFmt w:val="bullet"/>
      <w:lvlText w:val=""/>
      <w:lvlJc w:val="left"/>
      <w:pPr>
        <w:ind w:left="3447" w:hanging="480"/>
      </w:pPr>
      <w:rPr>
        <w:rFonts w:ascii="Wingdings" w:hAnsi="Wingdings" w:hint="default"/>
      </w:rPr>
    </w:lvl>
    <w:lvl w:ilvl="6" w:tplc="04090001" w:tentative="1">
      <w:start w:val="1"/>
      <w:numFmt w:val="bullet"/>
      <w:lvlText w:val=""/>
      <w:lvlJc w:val="left"/>
      <w:pPr>
        <w:ind w:left="3927" w:hanging="480"/>
      </w:pPr>
      <w:rPr>
        <w:rFonts w:ascii="Wingdings" w:hAnsi="Wingdings" w:hint="default"/>
      </w:rPr>
    </w:lvl>
    <w:lvl w:ilvl="7" w:tplc="04090003" w:tentative="1">
      <w:start w:val="1"/>
      <w:numFmt w:val="bullet"/>
      <w:lvlText w:val=""/>
      <w:lvlJc w:val="left"/>
      <w:pPr>
        <w:ind w:left="4407" w:hanging="480"/>
      </w:pPr>
      <w:rPr>
        <w:rFonts w:ascii="Wingdings" w:hAnsi="Wingdings" w:hint="default"/>
      </w:rPr>
    </w:lvl>
    <w:lvl w:ilvl="8" w:tplc="04090005" w:tentative="1">
      <w:start w:val="1"/>
      <w:numFmt w:val="bullet"/>
      <w:lvlText w:val=""/>
      <w:lvlJc w:val="left"/>
      <w:pPr>
        <w:ind w:left="4887" w:hanging="480"/>
      </w:pPr>
      <w:rPr>
        <w:rFonts w:ascii="Wingdings" w:hAnsi="Wingdings" w:hint="default"/>
      </w:rPr>
    </w:lvl>
  </w:abstractNum>
  <w:abstractNum w:abstractNumId="14" w15:restartNumberingAfterBreak="0">
    <w:nsid w:val="52E14E96"/>
    <w:multiLevelType w:val="hybridMultilevel"/>
    <w:tmpl w:val="46E08BC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72B4F48"/>
    <w:multiLevelType w:val="hybridMultilevel"/>
    <w:tmpl w:val="842CF858"/>
    <w:lvl w:ilvl="0" w:tplc="0409000B">
      <w:start w:val="1"/>
      <w:numFmt w:val="bullet"/>
      <w:lvlText w:val=""/>
      <w:lvlJc w:val="left"/>
      <w:pPr>
        <w:ind w:left="536" w:hanging="480"/>
      </w:pPr>
      <w:rPr>
        <w:rFonts w:ascii="Wingdings" w:hAnsi="Wingdings" w:hint="default"/>
      </w:rPr>
    </w:lvl>
    <w:lvl w:ilvl="1" w:tplc="0409000B">
      <w:start w:val="1"/>
      <w:numFmt w:val="bullet"/>
      <w:lvlText w:val=""/>
      <w:lvlJc w:val="left"/>
      <w:pPr>
        <w:ind w:left="1016" w:hanging="480"/>
      </w:pPr>
      <w:rPr>
        <w:rFonts w:ascii="Wingdings" w:hAnsi="Wingdings" w:hint="default"/>
      </w:rPr>
    </w:lvl>
    <w:lvl w:ilvl="2" w:tplc="04090005" w:tentative="1">
      <w:start w:val="1"/>
      <w:numFmt w:val="bullet"/>
      <w:lvlText w:val=""/>
      <w:lvlJc w:val="left"/>
      <w:pPr>
        <w:ind w:left="1496" w:hanging="480"/>
      </w:pPr>
      <w:rPr>
        <w:rFonts w:ascii="Wingdings" w:hAnsi="Wingdings" w:hint="default"/>
      </w:rPr>
    </w:lvl>
    <w:lvl w:ilvl="3" w:tplc="04090001" w:tentative="1">
      <w:start w:val="1"/>
      <w:numFmt w:val="bullet"/>
      <w:lvlText w:val=""/>
      <w:lvlJc w:val="left"/>
      <w:pPr>
        <w:ind w:left="1976" w:hanging="480"/>
      </w:pPr>
      <w:rPr>
        <w:rFonts w:ascii="Wingdings" w:hAnsi="Wingdings" w:hint="default"/>
      </w:rPr>
    </w:lvl>
    <w:lvl w:ilvl="4" w:tplc="04090003" w:tentative="1">
      <w:start w:val="1"/>
      <w:numFmt w:val="bullet"/>
      <w:lvlText w:val=""/>
      <w:lvlJc w:val="left"/>
      <w:pPr>
        <w:ind w:left="2456" w:hanging="480"/>
      </w:pPr>
      <w:rPr>
        <w:rFonts w:ascii="Wingdings" w:hAnsi="Wingdings" w:hint="default"/>
      </w:rPr>
    </w:lvl>
    <w:lvl w:ilvl="5" w:tplc="04090005" w:tentative="1">
      <w:start w:val="1"/>
      <w:numFmt w:val="bullet"/>
      <w:lvlText w:val=""/>
      <w:lvlJc w:val="left"/>
      <w:pPr>
        <w:ind w:left="2936" w:hanging="480"/>
      </w:pPr>
      <w:rPr>
        <w:rFonts w:ascii="Wingdings" w:hAnsi="Wingdings" w:hint="default"/>
      </w:rPr>
    </w:lvl>
    <w:lvl w:ilvl="6" w:tplc="04090001" w:tentative="1">
      <w:start w:val="1"/>
      <w:numFmt w:val="bullet"/>
      <w:lvlText w:val=""/>
      <w:lvlJc w:val="left"/>
      <w:pPr>
        <w:ind w:left="3416" w:hanging="480"/>
      </w:pPr>
      <w:rPr>
        <w:rFonts w:ascii="Wingdings" w:hAnsi="Wingdings" w:hint="default"/>
      </w:rPr>
    </w:lvl>
    <w:lvl w:ilvl="7" w:tplc="04090003" w:tentative="1">
      <w:start w:val="1"/>
      <w:numFmt w:val="bullet"/>
      <w:lvlText w:val=""/>
      <w:lvlJc w:val="left"/>
      <w:pPr>
        <w:ind w:left="3896" w:hanging="480"/>
      </w:pPr>
      <w:rPr>
        <w:rFonts w:ascii="Wingdings" w:hAnsi="Wingdings" w:hint="default"/>
      </w:rPr>
    </w:lvl>
    <w:lvl w:ilvl="8" w:tplc="04090005" w:tentative="1">
      <w:start w:val="1"/>
      <w:numFmt w:val="bullet"/>
      <w:lvlText w:val=""/>
      <w:lvlJc w:val="left"/>
      <w:pPr>
        <w:ind w:left="4376" w:hanging="480"/>
      </w:pPr>
      <w:rPr>
        <w:rFonts w:ascii="Wingdings" w:hAnsi="Wingdings" w:hint="default"/>
      </w:rPr>
    </w:lvl>
  </w:abstractNum>
  <w:abstractNum w:abstractNumId="16" w15:restartNumberingAfterBreak="0">
    <w:nsid w:val="598D50BD"/>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81942D8"/>
    <w:multiLevelType w:val="hybridMultilevel"/>
    <w:tmpl w:val="4B8A5FB2"/>
    <w:lvl w:ilvl="0" w:tplc="276E05B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96B7ED8"/>
    <w:multiLevelType w:val="hybridMultilevel"/>
    <w:tmpl w:val="54467510"/>
    <w:lvl w:ilvl="0" w:tplc="4B94F064">
      <w:start w:val="1"/>
      <w:numFmt w:val="decimal"/>
      <w:lvlText w:val="%1."/>
      <w:lvlJc w:val="left"/>
      <w:pPr>
        <w:ind w:left="480" w:hanging="480"/>
      </w:pPr>
      <w:rPr>
        <w:rFonts w:ascii="Times New Roman" w:eastAsia="標楷體"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DAD5F15"/>
    <w:multiLevelType w:val="hybridMultilevel"/>
    <w:tmpl w:val="E6560F74"/>
    <w:lvl w:ilvl="0" w:tplc="0409000B">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0" w15:restartNumberingAfterBreak="0">
    <w:nsid w:val="715A5297"/>
    <w:multiLevelType w:val="hybridMultilevel"/>
    <w:tmpl w:val="D37A89C2"/>
    <w:lvl w:ilvl="0" w:tplc="0409000B">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1" w15:restartNumberingAfterBreak="0">
    <w:nsid w:val="721C60AA"/>
    <w:multiLevelType w:val="hybridMultilevel"/>
    <w:tmpl w:val="F4760126"/>
    <w:lvl w:ilvl="0" w:tplc="0409000B">
      <w:start w:val="1"/>
      <w:numFmt w:val="bullet"/>
      <w:lvlText w:val=""/>
      <w:lvlJc w:val="left"/>
      <w:pPr>
        <w:ind w:left="905" w:hanging="480"/>
      </w:pPr>
      <w:rPr>
        <w:rFonts w:ascii="Wingdings" w:hAnsi="Wingdings" w:hint="default"/>
      </w:rPr>
    </w:lvl>
    <w:lvl w:ilvl="1" w:tplc="04090003" w:tentative="1">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22" w15:restartNumberingAfterBreak="0">
    <w:nsid w:val="725865C4"/>
    <w:multiLevelType w:val="hybridMultilevel"/>
    <w:tmpl w:val="0E705520"/>
    <w:lvl w:ilvl="0" w:tplc="1DCEAE3A">
      <w:start w:val="1"/>
      <w:numFmt w:val="bullet"/>
      <w:pStyle w:val="2"/>
      <w:lvlText w:val=""/>
      <w:lvlJc w:val="left"/>
      <w:pPr>
        <w:tabs>
          <w:tab w:val="num" w:pos="720"/>
        </w:tabs>
        <w:ind w:left="720" w:hanging="360"/>
      </w:pPr>
      <w:rPr>
        <w:rFonts w:ascii="Symbol" w:hAnsi="Symbol" w:cs="Times New Roman" w:hint="default"/>
        <w:sz w:val="20"/>
        <w:szCs w:val="20"/>
      </w:rPr>
    </w:lvl>
    <w:lvl w:ilvl="1" w:tplc="4FFCDED0">
      <w:start w:val="1"/>
      <w:numFmt w:val="bullet"/>
      <w:lvlText w:val="o"/>
      <w:lvlJc w:val="left"/>
      <w:pPr>
        <w:tabs>
          <w:tab w:val="num" w:pos="1440"/>
        </w:tabs>
        <w:ind w:left="1440" w:hanging="360"/>
      </w:pPr>
      <w:rPr>
        <w:rFonts w:ascii="Courier New" w:hAnsi="Courier New" w:cs="Courier New" w:hint="default"/>
        <w:sz w:val="20"/>
        <w:szCs w:val="20"/>
      </w:rPr>
    </w:lvl>
    <w:lvl w:ilvl="2" w:tplc="5030CD1A">
      <w:start w:val="1"/>
      <w:numFmt w:val="bullet"/>
      <w:lvlText w:val=""/>
      <w:lvlJc w:val="left"/>
      <w:pPr>
        <w:tabs>
          <w:tab w:val="num" w:pos="2160"/>
        </w:tabs>
        <w:ind w:left="2160" w:hanging="360"/>
      </w:pPr>
      <w:rPr>
        <w:rFonts w:ascii="Wingdings" w:hAnsi="Wingdings" w:cs="Times New Roman" w:hint="default"/>
        <w:sz w:val="20"/>
        <w:szCs w:val="20"/>
      </w:rPr>
    </w:lvl>
    <w:lvl w:ilvl="3" w:tplc="1304C360">
      <w:start w:val="1"/>
      <w:numFmt w:val="bullet"/>
      <w:lvlText w:val=""/>
      <w:lvlJc w:val="left"/>
      <w:pPr>
        <w:tabs>
          <w:tab w:val="num" w:pos="2880"/>
        </w:tabs>
        <w:ind w:left="2880" w:hanging="360"/>
      </w:pPr>
      <w:rPr>
        <w:rFonts w:ascii="Wingdings" w:hAnsi="Wingdings" w:cs="Times New Roman" w:hint="default"/>
        <w:sz w:val="20"/>
        <w:szCs w:val="20"/>
      </w:rPr>
    </w:lvl>
    <w:lvl w:ilvl="4" w:tplc="BF8ACAC6">
      <w:start w:val="1"/>
      <w:numFmt w:val="bullet"/>
      <w:lvlText w:val=""/>
      <w:lvlJc w:val="left"/>
      <w:pPr>
        <w:tabs>
          <w:tab w:val="num" w:pos="3600"/>
        </w:tabs>
        <w:ind w:left="3600" w:hanging="360"/>
      </w:pPr>
      <w:rPr>
        <w:rFonts w:ascii="Wingdings" w:hAnsi="Wingdings" w:cs="Times New Roman" w:hint="default"/>
        <w:sz w:val="20"/>
        <w:szCs w:val="20"/>
      </w:rPr>
    </w:lvl>
    <w:lvl w:ilvl="5" w:tplc="902A3664">
      <w:start w:val="1"/>
      <w:numFmt w:val="bullet"/>
      <w:lvlText w:val=""/>
      <w:lvlJc w:val="left"/>
      <w:pPr>
        <w:tabs>
          <w:tab w:val="num" w:pos="4320"/>
        </w:tabs>
        <w:ind w:left="4320" w:hanging="360"/>
      </w:pPr>
      <w:rPr>
        <w:rFonts w:ascii="Wingdings" w:hAnsi="Wingdings" w:cs="Times New Roman" w:hint="default"/>
        <w:sz w:val="20"/>
        <w:szCs w:val="20"/>
      </w:rPr>
    </w:lvl>
    <w:lvl w:ilvl="6" w:tplc="27F0976A">
      <w:start w:val="1"/>
      <w:numFmt w:val="bullet"/>
      <w:pStyle w:val="7"/>
      <w:lvlText w:val=""/>
      <w:lvlJc w:val="left"/>
      <w:pPr>
        <w:tabs>
          <w:tab w:val="num" w:pos="5040"/>
        </w:tabs>
        <w:ind w:left="5040" w:hanging="360"/>
      </w:pPr>
      <w:rPr>
        <w:rFonts w:ascii="Wingdings" w:hAnsi="Wingdings" w:cs="Times New Roman" w:hint="default"/>
        <w:sz w:val="20"/>
        <w:szCs w:val="20"/>
      </w:rPr>
    </w:lvl>
    <w:lvl w:ilvl="7" w:tplc="28DE45B0">
      <w:start w:val="1"/>
      <w:numFmt w:val="bullet"/>
      <w:pStyle w:val="8"/>
      <w:lvlText w:val=""/>
      <w:lvlJc w:val="left"/>
      <w:pPr>
        <w:tabs>
          <w:tab w:val="num" w:pos="5760"/>
        </w:tabs>
        <w:ind w:left="5760" w:hanging="360"/>
      </w:pPr>
      <w:rPr>
        <w:rFonts w:ascii="Wingdings" w:hAnsi="Wingdings" w:cs="Times New Roman" w:hint="default"/>
        <w:sz w:val="20"/>
        <w:szCs w:val="20"/>
      </w:rPr>
    </w:lvl>
    <w:lvl w:ilvl="8" w:tplc="FD1A7F34">
      <w:start w:val="1"/>
      <w:numFmt w:val="bullet"/>
      <w:pStyle w:val="9"/>
      <w:lvlText w:val=""/>
      <w:lvlJc w:val="left"/>
      <w:pPr>
        <w:tabs>
          <w:tab w:val="num" w:pos="6480"/>
        </w:tabs>
        <w:ind w:left="6480" w:hanging="360"/>
      </w:pPr>
      <w:rPr>
        <w:rFonts w:ascii="Wingdings" w:hAnsi="Wingdings" w:cs="Times New Roman" w:hint="default"/>
        <w:sz w:val="20"/>
        <w:szCs w:val="20"/>
      </w:rPr>
    </w:lvl>
  </w:abstractNum>
  <w:abstractNum w:abstractNumId="23" w15:restartNumberingAfterBreak="0">
    <w:nsid w:val="76A0350F"/>
    <w:multiLevelType w:val="multilevel"/>
    <w:tmpl w:val="CE7AA086"/>
    <w:lvl w:ilvl="0">
      <w:start w:val="1"/>
      <w:numFmt w:val="decimal"/>
      <w:pStyle w:val="1"/>
      <w:lvlText w:val="%1"/>
      <w:lvlJc w:val="left"/>
      <w:pPr>
        <w:ind w:left="425" w:hanging="425"/>
      </w:pPr>
    </w:lvl>
    <w:lvl w:ilvl="1">
      <w:start w:val="1"/>
      <w:numFmt w:val="decimal"/>
      <w:pStyle w:val="20"/>
      <w:lvlText w:val="%1.%2"/>
      <w:lvlJc w:val="left"/>
      <w:pPr>
        <w:ind w:left="992" w:hanging="567"/>
      </w:pPr>
    </w:lvl>
    <w:lvl w:ilvl="2">
      <w:start w:val="1"/>
      <w:numFmt w:val="decimal"/>
      <w:pStyle w:val="3"/>
      <w:lvlText w:val="%1.%2.%3"/>
      <w:lvlJc w:val="left"/>
      <w:pPr>
        <w:ind w:left="1418" w:hanging="567"/>
      </w:pPr>
    </w:lvl>
    <w:lvl w:ilvl="3">
      <w:start w:val="1"/>
      <w:numFmt w:val="decimal"/>
      <w:pStyle w:val="4"/>
      <w:lvlText w:val="%1.%2.%3.%4"/>
      <w:lvlJc w:val="left"/>
      <w:rPr>
        <w:rFonts w:ascii="Times New Roman" w:hAnsi="Times New Roman"/>
        <w:bCs w:val="0"/>
        <w:i w:val="0"/>
        <w:iC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lvlText w:val="%1.%2.%3.%4.%5"/>
      <w:lvlJc w:val="left"/>
      <w:pPr>
        <w:ind w:left="2551" w:hanging="850"/>
      </w:pPr>
    </w:lvl>
    <w:lvl w:ilvl="5">
      <w:start w:val="1"/>
      <w:numFmt w:val="decimal"/>
      <w:pStyle w:val="6"/>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792E24AE"/>
    <w:multiLevelType w:val="hybridMultilevel"/>
    <w:tmpl w:val="926A8358"/>
    <w:lvl w:ilvl="0" w:tplc="0409000B">
      <w:start w:val="1"/>
      <w:numFmt w:val="bullet"/>
      <w:lvlText w:val=""/>
      <w:lvlJc w:val="left"/>
      <w:pPr>
        <w:ind w:left="622" w:hanging="480"/>
      </w:pPr>
      <w:rPr>
        <w:rFonts w:ascii="Wingdings" w:hAnsi="Wingdings" w:hint="default"/>
      </w:rPr>
    </w:lvl>
    <w:lvl w:ilvl="1" w:tplc="04090003" w:tentative="1">
      <w:start w:val="1"/>
      <w:numFmt w:val="bullet"/>
      <w:lvlText w:val=""/>
      <w:lvlJc w:val="left"/>
      <w:pPr>
        <w:ind w:left="1102" w:hanging="480"/>
      </w:pPr>
      <w:rPr>
        <w:rFonts w:ascii="Wingdings" w:hAnsi="Wingdings" w:hint="default"/>
      </w:rPr>
    </w:lvl>
    <w:lvl w:ilvl="2" w:tplc="04090005" w:tentative="1">
      <w:start w:val="1"/>
      <w:numFmt w:val="bullet"/>
      <w:lvlText w:val=""/>
      <w:lvlJc w:val="left"/>
      <w:pPr>
        <w:ind w:left="1582" w:hanging="480"/>
      </w:pPr>
      <w:rPr>
        <w:rFonts w:ascii="Wingdings" w:hAnsi="Wingdings" w:hint="default"/>
      </w:rPr>
    </w:lvl>
    <w:lvl w:ilvl="3" w:tplc="04090001" w:tentative="1">
      <w:start w:val="1"/>
      <w:numFmt w:val="bullet"/>
      <w:lvlText w:val=""/>
      <w:lvlJc w:val="left"/>
      <w:pPr>
        <w:ind w:left="2062" w:hanging="480"/>
      </w:pPr>
      <w:rPr>
        <w:rFonts w:ascii="Wingdings" w:hAnsi="Wingdings" w:hint="default"/>
      </w:rPr>
    </w:lvl>
    <w:lvl w:ilvl="4" w:tplc="04090003" w:tentative="1">
      <w:start w:val="1"/>
      <w:numFmt w:val="bullet"/>
      <w:lvlText w:val=""/>
      <w:lvlJc w:val="left"/>
      <w:pPr>
        <w:ind w:left="2542" w:hanging="480"/>
      </w:pPr>
      <w:rPr>
        <w:rFonts w:ascii="Wingdings" w:hAnsi="Wingdings" w:hint="default"/>
      </w:rPr>
    </w:lvl>
    <w:lvl w:ilvl="5" w:tplc="04090005" w:tentative="1">
      <w:start w:val="1"/>
      <w:numFmt w:val="bullet"/>
      <w:lvlText w:val=""/>
      <w:lvlJc w:val="left"/>
      <w:pPr>
        <w:ind w:left="3022" w:hanging="480"/>
      </w:pPr>
      <w:rPr>
        <w:rFonts w:ascii="Wingdings" w:hAnsi="Wingdings" w:hint="default"/>
      </w:rPr>
    </w:lvl>
    <w:lvl w:ilvl="6" w:tplc="04090001" w:tentative="1">
      <w:start w:val="1"/>
      <w:numFmt w:val="bullet"/>
      <w:lvlText w:val=""/>
      <w:lvlJc w:val="left"/>
      <w:pPr>
        <w:ind w:left="3502" w:hanging="480"/>
      </w:pPr>
      <w:rPr>
        <w:rFonts w:ascii="Wingdings" w:hAnsi="Wingdings" w:hint="default"/>
      </w:rPr>
    </w:lvl>
    <w:lvl w:ilvl="7" w:tplc="04090003" w:tentative="1">
      <w:start w:val="1"/>
      <w:numFmt w:val="bullet"/>
      <w:lvlText w:val=""/>
      <w:lvlJc w:val="left"/>
      <w:pPr>
        <w:ind w:left="3982" w:hanging="480"/>
      </w:pPr>
      <w:rPr>
        <w:rFonts w:ascii="Wingdings" w:hAnsi="Wingdings" w:hint="default"/>
      </w:rPr>
    </w:lvl>
    <w:lvl w:ilvl="8" w:tplc="04090005" w:tentative="1">
      <w:start w:val="1"/>
      <w:numFmt w:val="bullet"/>
      <w:lvlText w:val=""/>
      <w:lvlJc w:val="left"/>
      <w:pPr>
        <w:ind w:left="4462" w:hanging="480"/>
      </w:pPr>
      <w:rPr>
        <w:rFonts w:ascii="Wingdings" w:hAnsi="Wingdings" w:hint="default"/>
      </w:rPr>
    </w:lvl>
  </w:abstractNum>
  <w:abstractNum w:abstractNumId="25" w15:restartNumberingAfterBreak="0">
    <w:nsid w:val="7B606EB9"/>
    <w:multiLevelType w:val="hybridMultilevel"/>
    <w:tmpl w:val="0ADE5904"/>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290018202">
    <w:abstractNumId w:val="22"/>
  </w:num>
  <w:num w:numId="2" w16cid:durableId="1002388733">
    <w:abstractNumId w:val="8"/>
  </w:num>
  <w:num w:numId="3" w16cid:durableId="408431044">
    <w:abstractNumId w:val="23"/>
  </w:num>
  <w:num w:numId="4" w16cid:durableId="1392457386">
    <w:abstractNumId w:val="18"/>
  </w:num>
  <w:num w:numId="5" w16cid:durableId="1734935380">
    <w:abstractNumId w:val="13"/>
  </w:num>
  <w:num w:numId="6" w16cid:durableId="1606494121">
    <w:abstractNumId w:val="2"/>
  </w:num>
  <w:num w:numId="7" w16cid:durableId="127676127">
    <w:abstractNumId w:val="25"/>
  </w:num>
  <w:num w:numId="8" w16cid:durableId="301618680">
    <w:abstractNumId w:val="3"/>
  </w:num>
  <w:num w:numId="9" w16cid:durableId="129712869">
    <w:abstractNumId w:val="9"/>
  </w:num>
  <w:num w:numId="10" w16cid:durableId="827676615">
    <w:abstractNumId w:val="10"/>
  </w:num>
  <w:num w:numId="11" w16cid:durableId="1758818169">
    <w:abstractNumId w:val="12"/>
  </w:num>
  <w:num w:numId="12" w16cid:durableId="1094058525">
    <w:abstractNumId w:val="16"/>
  </w:num>
  <w:num w:numId="13" w16cid:durableId="1454328122">
    <w:abstractNumId w:val="4"/>
  </w:num>
  <w:num w:numId="14" w16cid:durableId="48266335">
    <w:abstractNumId w:val="5"/>
  </w:num>
  <w:num w:numId="15" w16cid:durableId="1208299638">
    <w:abstractNumId w:val="0"/>
  </w:num>
  <w:num w:numId="16" w16cid:durableId="875777796">
    <w:abstractNumId w:val="7"/>
  </w:num>
  <w:num w:numId="17" w16cid:durableId="847409487">
    <w:abstractNumId w:val="17"/>
  </w:num>
  <w:num w:numId="18" w16cid:durableId="1606645556">
    <w:abstractNumId w:val="20"/>
  </w:num>
  <w:num w:numId="19" w16cid:durableId="1130636684">
    <w:abstractNumId w:val="19"/>
  </w:num>
  <w:num w:numId="20" w16cid:durableId="234901497">
    <w:abstractNumId w:val="11"/>
  </w:num>
  <w:num w:numId="21" w16cid:durableId="1645162037">
    <w:abstractNumId w:val="15"/>
  </w:num>
  <w:num w:numId="22" w16cid:durableId="428240136">
    <w:abstractNumId w:val="14"/>
  </w:num>
  <w:num w:numId="23" w16cid:durableId="668752714">
    <w:abstractNumId w:val="24"/>
  </w:num>
  <w:num w:numId="24" w16cid:durableId="1692798846">
    <w:abstractNumId w:val="6"/>
  </w:num>
  <w:num w:numId="25" w16cid:durableId="1079205640">
    <w:abstractNumId w:val="21"/>
  </w:num>
  <w:num w:numId="26" w16cid:durableId="1345744620">
    <w:abstractNumId w:val="1"/>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榮輝 江">
    <w15:presenceInfo w15:providerId="Windows Live" w15:userId="ef26e3289d840b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saveSubsetFonts/>
  <w:bordersDoNotSurroundHeader/>
  <w:bordersDoNotSurroundFooter/>
  <w:proofState w:spelling="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edit="forms" w:enforcement="0"/>
  <w:defaultTabStop w:val="85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ddress1" w:val="Cambridge Technical Centre"/>
    <w:docVar w:name="LastUsedDocIndex" w:val="0"/>
    <w:docVar w:name="ReqCount" w:val="2"/>
  </w:docVars>
  <w:rsids>
    <w:rsidRoot w:val="000B5E67"/>
    <w:rsid w:val="00000CB6"/>
    <w:rsid w:val="00000EF9"/>
    <w:rsid w:val="00000F31"/>
    <w:rsid w:val="0000135D"/>
    <w:rsid w:val="000013BE"/>
    <w:rsid w:val="00002C67"/>
    <w:rsid w:val="00002E1A"/>
    <w:rsid w:val="000030B5"/>
    <w:rsid w:val="00003623"/>
    <w:rsid w:val="00003CA3"/>
    <w:rsid w:val="00003FFC"/>
    <w:rsid w:val="000044E7"/>
    <w:rsid w:val="00005405"/>
    <w:rsid w:val="00006AE2"/>
    <w:rsid w:val="00010094"/>
    <w:rsid w:val="0001120D"/>
    <w:rsid w:val="00011A77"/>
    <w:rsid w:val="00012060"/>
    <w:rsid w:val="00012EB7"/>
    <w:rsid w:val="0001352B"/>
    <w:rsid w:val="00013FDF"/>
    <w:rsid w:val="0001450C"/>
    <w:rsid w:val="000148FD"/>
    <w:rsid w:val="000156F1"/>
    <w:rsid w:val="00016114"/>
    <w:rsid w:val="000171F8"/>
    <w:rsid w:val="00017541"/>
    <w:rsid w:val="00017852"/>
    <w:rsid w:val="000203A6"/>
    <w:rsid w:val="000209E0"/>
    <w:rsid w:val="000215B6"/>
    <w:rsid w:val="000219C6"/>
    <w:rsid w:val="00021CD2"/>
    <w:rsid w:val="00023C80"/>
    <w:rsid w:val="000251B1"/>
    <w:rsid w:val="000257B5"/>
    <w:rsid w:val="00025CAE"/>
    <w:rsid w:val="00025F40"/>
    <w:rsid w:val="0002690B"/>
    <w:rsid w:val="00026943"/>
    <w:rsid w:val="00026C29"/>
    <w:rsid w:val="00027B3F"/>
    <w:rsid w:val="0003299E"/>
    <w:rsid w:val="00032AB3"/>
    <w:rsid w:val="00034A3E"/>
    <w:rsid w:val="000364E6"/>
    <w:rsid w:val="00036678"/>
    <w:rsid w:val="00037083"/>
    <w:rsid w:val="00037150"/>
    <w:rsid w:val="00037B50"/>
    <w:rsid w:val="00040E84"/>
    <w:rsid w:val="00041055"/>
    <w:rsid w:val="000424AC"/>
    <w:rsid w:val="00042A77"/>
    <w:rsid w:val="00043599"/>
    <w:rsid w:val="000445FC"/>
    <w:rsid w:val="0004481D"/>
    <w:rsid w:val="00044B0B"/>
    <w:rsid w:val="00045521"/>
    <w:rsid w:val="00046B3D"/>
    <w:rsid w:val="00050292"/>
    <w:rsid w:val="000512EB"/>
    <w:rsid w:val="0005257C"/>
    <w:rsid w:val="00052A46"/>
    <w:rsid w:val="0005352B"/>
    <w:rsid w:val="000552A3"/>
    <w:rsid w:val="000569CE"/>
    <w:rsid w:val="00057557"/>
    <w:rsid w:val="00057811"/>
    <w:rsid w:val="00057933"/>
    <w:rsid w:val="000609B7"/>
    <w:rsid w:val="00061395"/>
    <w:rsid w:val="0006257B"/>
    <w:rsid w:val="000629BE"/>
    <w:rsid w:val="00064D5E"/>
    <w:rsid w:val="000657C8"/>
    <w:rsid w:val="00065D81"/>
    <w:rsid w:val="0007069E"/>
    <w:rsid w:val="00070858"/>
    <w:rsid w:val="000717F2"/>
    <w:rsid w:val="00073B00"/>
    <w:rsid w:val="00073E01"/>
    <w:rsid w:val="000740A8"/>
    <w:rsid w:val="000742AA"/>
    <w:rsid w:val="0007510E"/>
    <w:rsid w:val="000753F9"/>
    <w:rsid w:val="00075EA5"/>
    <w:rsid w:val="0007645B"/>
    <w:rsid w:val="00076EC3"/>
    <w:rsid w:val="00077138"/>
    <w:rsid w:val="000777F1"/>
    <w:rsid w:val="0007781A"/>
    <w:rsid w:val="000779BB"/>
    <w:rsid w:val="000827DE"/>
    <w:rsid w:val="00082E59"/>
    <w:rsid w:val="00083595"/>
    <w:rsid w:val="0008364A"/>
    <w:rsid w:val="00083730"/>
    <w:rsid w:val="00083E14"/>
    <w:rsid w:val="000854EA"/>
    <w:rsid w:val="00085FDA"/>
    <w:rsid w:val="00086F87"/>
    <w:rsid w:val="000907B1"/>
    <w:rsid w:val="000920FE"/>
    <w:rsid w:val="0009230C"/>
    <w:rsid w:val="000924BF"/>
    <w:rsid w:val="0009250B"/>
    <w:rsid w:val="00093BDF"/>
    <w:rsid w:val="00093C18"/>
    <w:rsid w:val="00093FC8"/>
    <w:rsid w:val="000946E8"/>
    <w:rsid w:val="0009507B"/>
    <w:rsid w:val="000951F6"/>
    <w:rsid w:val="00095746"/>
    <w:rsid w:val="00095BB2"/>
    <w:rsid w:val="000966E5"/>
    <w:rsid w:val="00097DF1"/>
    <w:rsid w:val="000A0C02"/>
    <w:rsid w:val="000A0C9D"/>
    <w:rsid w:val="000A10C4"/>
    <w:rsid w:val="000A2D82"/>
    <w:rsid w:val="000A52A9"/>
    <w:rsid w:val="000A5567"/>
    <w:rsid w:val="000A647E"/>
    <w:rsid w:val="000A7B50"/>
    <w:rsid w:val="000A7CFF"/>
    <w:rsid w:val="000B019F"/>
    <w:rsid w:val="000B106A"/>
    <w:rsid w:val="000B1842"/>
    <w:rsid w:val="000B1844"/>
    <w:rsid w:val="000B2EF0"/>
    <w:rsid w:val="000B330E"/>
    <w:rsid w:val="000B5E67"/>
    <w:rsid w:val="000B689F"/>
    <w:rsid w:val="000B7353"/>
    <w:rsid w:val="000B76B3"/>
    <w:rsid w:val="000B7A02"/>
    <w:rsid w:val="000B7B2A"/>
    <w:rsid w:val="000C204A"/>
    <w:rsid w:val="000C346F"/>
    <w:rsid w:val="000C34F2"/>
    <w:rsid w:val="000C4D24"/>
    <w:rsid w:val="000C5F51"/>
    <w:rsid w:val="000C602C"/>
    <w:rsid w:val="000C644B"/>
    <w:rsid w:val="000C69EB"/>
    <w:rsid w:val="000C6A41"/>
    <w:rsid w:val="000C6B18"/>
    <w:rsid w:val="000C6C83"/>
    <w:rsid w:val="000C7D6C"/>
    <w:rsid w:val="000D0013"/>
    <w:rsid w:val="000D0BC1"/>
    <w:rsid w:val="000D0CF0"/>
    <w:rsid w:val="000D0FC6"/>
    <w:rsid w:val="000D13BF"/>
    <w:rsid w:val="000D1CBA"/>
    <w:rsid w:val="000D2E64"/>
    <w:rsid w:val="000D4092"/>
    <w:rsid w:val="000D4F15"/>
    <w:rsid w:val="000D56BA"/>
    <w:rsid w:val="000D6253"/>
    <w:rsid w:val="000D63A7"/>
    <w:rsid w:val="000D6843"/>
    <w:rsid w:val="000E09A1"/>
    <w:rsid w:val="000E09E8"/>
    <w:rsid w:val="000E34B8"/>
    <w:rsid w:val="000E3A19"/>
    <w:rsid w:val="000E3BBE"/>
    <w:rsid w:val="000E3EE7"/>
    <w:rsid w:val="000E3F43"/>
    <w:rsid w:val="000E5699"/>
    <w:rsid w:val="000E72F4"/>
    <w:rsid w:val="000E7717"/>
    <w:rsid w:val="000E7E86"/>
    <w:rsid w:val="000F06BC"/>
    <w:rsid w:val="000F0985"/>
    <w:rsid w:val="000F1EAC"/>
    <w:rsid w:val="000F2A17"/>
    <w:rsid w:val="000F3156"/>
    <w:rsid w:val="000F32D7"/>
    <w:rsid w:val="000F438F"/>
    <w:rsid w:val="000F4A1B"/>
    <w:rsid w:val="000F59D6"/>
    <w:rsid w:val="0010035D"/>
    <w:rsid w:val="0010057E"/>
    <w:rsid w:val="00101522"/>
    <w:rsid w:val="001020D4"/>
    <w:rsid w:val="0010261B"/>
    <w:rsid w:val="00102E47"/>
    <w:rsid w:val="00103285"/>
    <w:rsid w:val="001033B4"/>
    <w:rsid w:val="00104BE2"/>
    <w:rsid w:val="00104DEA"/>
    <w:rsid w:val="00106364"/>
    <w:rsid w:val="00106493"/>
    <w:rsid w:val="001065A1"/>
    <w:rsid w:val="0010769D"/>
    <w:rsid w:val="00107D19"/>
    <w:rsid w:val="00110F11"/>
    <w:rsid w:val="00112BD4"/>
    <w:rsid w:val="0011328D"/>
    <w:rsid w:val="00113880"/>
    <w:rsid w:val="00115B7F"/>
    <w:rsid w:val="0011683E"/>
    <w:rsid w:val="00117D5D"/>
    <w:rsid w:val="001201DB"/>
    <w:rsid w:val="00121AB9"/>
    <w:rsid w:val="00121F30"/>
    <w:rsid w:val="001225AB"/>
    <w:rsid w:val="00122FDD"/>
    <w:rsid w:val="001239D7"/>
    <w:rsid w:val="00123C9A"/>
    <w:rsid w:val="0012455E"/>
    <w:rsid w:val="00125448"/>
    <w:rsid w:val="001255E6"/>
    <w:rsid w:val="00126634"/>
    <w:rsid w:val="00127EE4"/>
    <w:rsid w:val="00130011"/>
    <w:rsid w:val="001313D9"/>
    <w:rsid w:val="001317FD"/>
    <w:rsid w:val="00132707"/>
    <w:rsid w:val="00134D5C"/>
    <w:rsid w:val="0013550A"/>
    <w:rsid w:val="001357D7"/>
    <w:rsid w:val="00135C05"/>
    <w:rsid w:val="0013609D"/>
    <w:rsid w:val="0014091E"/>
    <w:rsid w:val="00140A7A"/>
    <w:rsid w:val="00141587"/>
    <w:rsid w:val="00141833"/>
    <w:rsid w:val="00141DD1"/>
    <w:rsid w:val="001426AD"/>
    <w:rsid w:val="0014294D"/>
    <w:rsid w:val="001429F5"/>
    <w:rsid w:val="0014308E"/>
    <w:rsid w:val="00143B21"/>
    <w:rsid w:val="00145DA3"/>
    <w:rsid w:val="00146DB2"/>
    <w:rsid w:val="00150AFC"/>
    <w:rsid w:val="00151741"/>
    <w:rsid w:val="00151A7A"/>
    <w:rsid w:val="00151E3E"/>
    <w:rsid w:val="001521B1"/>
    <w:rsid w:val="00152307"/>
    <w:rsid w:val="0015237B"/>
    <w:rsid w:val="0015237D"/>
    <w:rsid w:val="00152701"/>
    <w:rsid w:val="001527C3"/>
    <w:rsid w:val="00152CAD"/>
    <w:rsid w:val="001539EA"/>
    <w:rsid w:val="00153A17"/>
    <w:rsid w:val="001542C3"/>
    <w:rsid w:val="00155D98"/>
    <w:rsid w:val="0015629E"/>
    <w:rsid w:val="00157467"/>
    <w:rsid w:val="00157C7C"/>
    <w:rsid w:val="00160D37"/>
    <w:rsid w:val="00160EFD"/>
    <w:rsid w:val="00161C9E"/>
    <w:rsid w:val="001626F7"/>
    <w:rsid w:val="00162946"/>
    <w:rsid w:val="00162CC3"/>
    <w:rsid w:val="00162DC5"/>
    <w:rsid w:val="001634D5"/>
    <w:rsid w:val="001648FA"/>
    <w:rsid w:val="00165AFA"/>
    <w:rsid w:val="00165FCB"/>
    <w:rsid w:val="001701E1"/>
    <w:rsid w:val="001726F2"/>
    <w:rsid w:val="00172A24"/>
    <w:rsid w:val="00173444"/>
    <w:rsid w:val="001734DA"/>
    <w:rsid w:val="0017405B"/>
    <w:rsid w:val="001759C1"/>
    <w:rsid w:val="00175F3C"/>
    <w:rsid w:val="00176057"/>
    <w:rsid w:val="00176445"/>
    <w:rsid w:val="00176AA3"/>
    <w:rsid w:val="0017702C"/>
    <w:rsid w:val="00177317"/>
    <w:rsid w:val="00177D61"/>
    <w:rsid w:val="00177DD4"/>
    <w:rsid w:val="001800F5"/>
    <w:rsid w:val="00180487"/>
    <w:rsid w:val="0018099E"/>
    <w:rsid w:val="00180DC9"/>
    <w:rsid w:val="00181200"/>
    <w:rsid w:val="00181E1D"/>
    <w:rsid w:val="00182ED4"/>
    <w:rsid w:val="00182F3E"/>
    <w:rsid w:val="00183D33"/>
    <w:rsid w:val="00184A15"/>
    <w:rsid w:val="0018557A"/>
    <w:rsid w:val="00185D35"/>
    <w:rsid w:val="00185E5E"/>
    <w:rsid w:val="00185EBF"/>
    <w:rsid w:val="001861D1"/>
    <w:rsid w:val="001861ED"/>
    <w:rsid w:val="0018660F"/>
    <w:rsid w:val="00190253"/>
    <w:rsid w:val="00190761"/>
    <w:rsid w:val="00190AE2"/>
    <w:rsid w:val="00190BF8"/>
    <w:rsid w:val="001920D4"/>
    <w:rsid w:val="001936E6"/>
    <w:rsid w:val="00194D16"/>
    <w:rsid w:val="001954E9"/>
    <w:rsid w:val="001954FD"/>
    <w:rsid w:val="00195500"/>
    <w:rsid w:val="00196713"/>
    <w:rsid w:val="001A0DE5"/>
    <w:rsid w:val="001A12B8"/>
    <w:rsid w:val="001A16B7"/>
    <w:rsid w:val="001A2233"/>
    <w:rsid w:val="001A2722"/>
    <w:rsid w:val="001A3AC5"/>
    <w:rsid w:val="001A4AF2"/>
    <w:rsid w:val="001A5316"/>
    <w:rsid w:val="001A555A"/>
    <w:rsid w:val="001A65F4"/>
    <w:rsid w:val="001A69C1"/>
    <w:rsid w:val="001B1368"/>
    <w:rsid w:val="001B1ABF"/>
    <w:rsid w:val="001B1C84"/>
    <w:rsid w:val="001B3215"/>
    <w:rsid w:val="001B33A4"/>
    <w:rsid w:val="001B37D9"/>
    <w:rsid w:val="001B3B53"/>
    <w:rsid w:val="001B483E"/>
    <w:rsid w:val="001B49E9"/>
    <w:rsid w:val="001B530A"/>
    <w:rsid w:val="001B55FF"/>
    <w:rsid w:val="001B56BE"/>
    <w:rsid w:val="001B6D69"/>
    <w:rsid w:val="001B767D"/>
    <w:rsid w:val="001C05AA"/>
    <w:rsid w:val="001C0B77"/>
    <w:rsid w:val="001C15E6"/>
    <w:rsid w:val="001C1BA1"/>
    <w:rsid w:val="001C2A8A"/>
    <w:rsid w:val="001C2FB2"/>
    <w:rsid w:val="001C3163"/>
    <w:rsid w:val="001C3ABB"/>
    <w:rsid w:val="001C3B92"/>
    <w:rsid w:val="001C466D"/>
    <w:rsid w:val="001C677E"/>
    <w:rsid w:val="001C70D8"/>
    <w:rsid w:val="001C7F95"/>
    <w:rsid w:val="001D0CDD"/>
    <w:rsid w:val="001D104C"/>
    <w:rsid w:val="001D1593"/>
    <w:rsid w:val="001D2565"/>
    <w:rsid w:val="001D2C30"/>
    <w:rsid w:val="001D2DC9"/>
    <w:rsid w:val="001D3DFE"/>
    <w:rsid w:val="001D427B"/>
    <w:rsid w:val="001D47B6"/>
    <w:rsid w:val="001D4923"/>
    <w:rsid w:val="001D67B3"/>
    <w:rsid w:val="001D689C"/>
    <w:rsid w:val="001D6E24"/>
    <w:rsid w:val="001D7B95"/>
    <w:rsid w:val="001D7CD3"/>
    <w:rsid w:val="001E0763"/>
    <w:rsid w:val="001E1D39"/>
    <w:rsid w:val="001E1F6E"/>
    <w:rsid w:val="001E21EE"/>
    <w:rsid w:val="001E2C60"/>
    <w:rsid w:val="001E2D76"/>
    <w:rsid w:val="001E3BCA"/>
    <w:rsid w:val="001E3F3A"/>
    <w:rsid w:val="001E4173"/>
    <w:rsid w:val="001E443A"/>
    <w:rsid w:val="001E4895"/>
    <w:rsid w:val="001E4BFF"/>
    <w:rsid w:val="001E603A"/>
    <w:rsid w:val="001E641B"/>
    <w:rsid w:val="001E721A"/>
    <w:rsid w:val="001E74F5"/>
    <w:rsid w:val="001E758E"/>
    <w:rsid w:val="001F0A47"/>
    <w:rsid w:val="001F11A9"/>
    <w:rsid w:val="001F1C74"/>
    <w:rsid w:val="001F24E0"/>
    <w:rsid w:val="001F27BF"/>
    <w:rsid w:val="001F49C5"/>
    <w:rsid w:val="001F6D6C"/>
    <w:rsid w:val="001F7BC4"/>
    <w:rsid w:val="0020013F"/>
    <w:rsid w:val="002008B8"/>
    <w:rsid w:val="002017C4"/>
    <w:rsid w:val="00201DA5"/>
    <w:rsid w:val="0020414F"/>
    <w:rsid w:val="00204498"/>
    <w:rsid w:val="00204D71"/>
    <w:rsid w:val="00204ECD"/>
    <w:rsid w:val="002055F2"/>
    <w:rsid w:val="00210A1B"/>
    <w:rsid w:val="0021119F"/>
    <w:rsid w:val="00211F4F"/>
    <w:rsid w:val="00212EE3"/>
    <w:rsid w:val="00212FFA"/>
    <w:rsid w:val="0021307A"/>
    <w:rsid w:val="002131E3"/>
    <w:rsid w:val="00213248"/>
    <w:rsid w:val="00213562"/>
    <w:rsid w:val="002149A8"/>
    <w:rsid w:val="00216236"/>
    <w:rsid w:val="00217D3B"/>
    <w:rsid w:val="00221208"/>
    <w:rsid w:val="0022126D"/>
    <w:rsid w:val="00222540"/>
    <w:rsid w:val="00222791"/>
    <w:rsid w:val="00223A07"/>
    <w:rsid w:val="00223C0E"/>
    <w:rsid w:val="00223ED9"/>
    <w:rsid w:val="00224452"/>
    <w:rsid w:val="00224B03"/>
    <w:rsid w:val="00225617"/>
    <w:rsid w:val="00225F52"/>
    <w:rsid w:val="002318AC"/>
    <w:rsid w:val="00232062"/>
    <w:rsid w:val="00232A36"/>
    <w:rsid w:val="00232C4B"/>
    <w:rsid w:val="002349BB"/>
    <w:rsid w:val="00234B8C"/>
    <w:rsid w:val="00234F7F"/>
    <w:rsid w:val="00235A3A"/>
    <w:rsid w:val="00235A5C"/>
    <w:rsid w:val="00235B3C"/>
    <w:rsid w:val="00240078"/>
    <w:rsid w:val="00240A2E"/>
    <w:rsid w:val="00241AF1"/>
    <w:rsid w:val="0024206E"/>
    <w:rsid w:val="00243929"/>
    <w:rsid w:val="00244161"/>
    <w:rsid w:val="0024452F"/>
    <w:rsid w:val="002453F4"/>
    <w:rsid w:val="0024661A"/>
    <w:rsid w:val="00246916"/>
    <w:rsid w:val="00246E0E"/>
    <w:rsid w:val="002477BA"/>
    <w:rsid w:val="002504AE"/>
    <w:rsid w:val="00250854"/>
    <w:rsid w:val="00250864"/>
    <w:rsid w:val="00250E72"/>
    <w:rsid w:val="0025241E"/>
    <w:rsid w:val="002524CA"/>
    <w:rsid w:val="0025288C"/>
    <w:rsid w:val="002534F8"/>
    <w:rsid w:val="00253BE7"/>
    <w:rsid w:val="002566CB"/>
    <w:rsid w:val="00256875"/>
    <w:rsid w:val="00257669"/>
    <w:rsid w:val="00257D51"/>
    <w:rsid w:val="00260716"/>
    <w:rsid w:val="00262066"/>
    <w:rsid w:val="00262D32"/>
    <w:rsid w:val="002637E1"/>
    <w:rsid w:val="00264467"/>
    <w:rsid w:val="00264D0B"/>
    <w:rsid w:val="00265690"/>
    <w:rsid w:val="002656F0"/>
    <w:rsid w:val="00266F8F"/>
    <w:rsid w:val="00267444"/>
    <w:rsid w:val="002704E4"/>
    <w:rsid w:val="00270C96"/>
    <w:rsid w:val="00270D72"/>
    <w:rsid w:val="002713D2"/>
    <w:rsid w:val="0027263F"/>
    <w:rsid w:val="002727EF"/>
    <w:rsid w:val="00272D26"/>
    <w:rsid w:val="00272D83"/>
    <w:rsid w:val="002733BC"/>
    <w:rsid w:val="00275D24"/>
    <w:rsid w:val="002764C2"/>
    <w:rsid w:val="002765CA"/>
    <w:rsid w:val="00276808"/>
    <w:rsid w:val="00277D7D"/>
    <w:rsid w:val="0028040A"/>
    <w:rsid w:val="0028166B"/>
    <w:rsid w:val="002821EB"/>
    <w:rsid w:val="00282300"/>
    <w:rsid w:val="002831D4"/>
    <w:rsid w:val="00283868"/>
    <w:rsid w:val="00284240"/>
    <w:rsid w:val="00285EFE"/>
    <w:rsid w:val="00285F80"/>
    <w:rsid w:val="002866D2"/>
    <w:rsid w:val="00286F0C"/>
    <w:rsid w:val="00287700"/>
    <w:rsid w:val="00287E71"/>
    <w:rsid w:val="00290D68"/>
    <w:rsid w:val="0029236E"/>
    <w:rsid w:val="00292558"/>
    <w:rsid w:val="002928F2"/>
    <w:rsid w:val="0029377D"/>
    <w:rsid w:val="00293B85"/>
    <w:rsid w:val="00293D0F"/>
    <w:rsid w:val="00294972"/>
    <w:rsid w:val="002959C0"/>
    <w:rsid w:val="00296AF8"/>
    <w:rsid w:val="00296E3A"/>
    <w:rsid w:val="002A07A8"/>
    <w:rsid w:val="002A0A72"/>
    <w:rsid w:val="002A18A8"/>
    <w:rsid w:val="002A36EF"/>
    <w:rsid w:val="002A38AD"/>
    <w:rsid w:val="002A4CA3"/>
    <w:rsid w:val="002A5966"/>
    <w:rsid w:val="002A5E8C"/>
    <w:rsid w:val="002A5FD0"/>
    <w:rsid w:val="002A64A9"/>
    <w:rsid w:val="002A6A1D"/>
    <w:rsid w:val="002A7010"/>
    <w:rsid w:val="002A720E"/>
    <w:rsid w:val="002A7807"/>
    <w:rsid w:val="002A7EC1"/>
    <w:rsid w:val="002B0B01"/>
    <w:rsid w:val="002B0EEB"/>
    <w:rsid w:val="002B1A83"/>
    <w:rsid w:val="002B29E0"/>
    <w:rsid w:val="002B3F54"/>
    <w:rsid w:val="002B4A7F"/>
    <w:rsid w:val="002B573E"/>
    <w:rsid w:val="002B5B24"/>
    <w:rsid w:val="002B65D7"/>
    <w:rsid w:val="002B6B3B"/>
    <w:rsid w:val="002B6F9E"/>
    <w:rsid w:val="002C18E3"/>
    <w:rsid w:val="002C1C23"/>
    <w:rsid w:val="002C1F86"/>
    <w:rsid w:val="002C2DAC"/>
    <w:rsid w:val="002C3608"/>
    <w:rsid w:val="002C40A6"/>
    <w:rsid w:val="002C468B"/>
    <w:rsid w:val="002C49E5"/>
    <w:rsid w:val="002C66F1"/>
    <w:rsid w:val="002C6A48"/>
    <w:rsid w:val="002C6F49"/>
    <w:rsid w:val="002C75F3"/>
    <w:rsid w:val="002C7A69"/>
    <w:rsid w:val="002C7FDA"/>
    <w:rsid w:val="002D0E05"/>
    <w:rsid w:val="002D1039"/>
    <w:rsid w:val="002D1314"/>
    <w:rsid w:val="002D3B36"/>
    <w:rsid w:val="002D3C71"/>
    <w:rsid w:val="002D3C84"/>
    <w:rsid w:val="002D418F"/>
    <w:rsid w:val="002D4C61"/>
    <w:rsid w:val="002D5E92"/>
    <w:rsid w:val="002D6399"/>
    <w:rsid w:val="002D65B8"/>
    <w:rsid w:val="002D721C"/>
    <w:rsid w:val="002E09D1"/>
    <w:rsid w:val="002E0CB6"/>
    <w:rsid w:val="002E0E9A"/>
    <w:rsid w:val="002E1E62"/>
    <w:rsid w:val="002E253F"/>
    <w:rsid w:val="002E4463"/>
    <w:rsid w:val="002E4C25"/>
    <w:rsid w:val="002E4FC9"/>
    <w:rsid w:val="002E5945"/>
    <w:rsid w:val="002F105D"/>
    <w:rsid w:val="002F15E1"/>
    <w:rsid w:val="002F1C15"/>
    <w:rsid w:val="002F4D0A"/>
    <w:rsid w:val="002F4DE5"/>
    <w:rsid w:val="002F5833"/>
    <w:rsid w:val="002F68E6"/>
    <w:rsid w:val="00300690"/>
    <w:rsid w:val="003018FC"/>
    <w:rsid w:val="00301DAA"/>
    <w:rsid w:val="003028FF"/>
    <w:rsid w:val="00302E6E"/>
    <w:rsid w:val="0030304A"/>
    <w:rsid w:val="00303D9C"/>
    <w:rsid w:val="00306002"/>
    <w:rsid w:val="003064B2"/>
    <w:rsid w:val="00306667"/>
    <w:rsid w:val="0030734E"/>
    <w:rsid w:val="00312604"/>
    <w:rsid w:val="003135CC"/>
    <w:rsid w:val="003143E9"/>
    <w:rsid w:val="0031508B"/>
    <w:rsid w:val="003164CF"/>
    <w:rsid w:val="003164EE"/>
    <w:rsid w:val="00317692"/>
    <w:rsid w:val="00317D1C"/>
    <w:rsid w:val="00317F2C"/>
    <w:rsid w:val="003225DE"/>
    <w:rsid w:val="003228AF"/>
    <w:rsid w:val="00322A49"/>
    <w:rsid w:val="00322DC9"/>
    <w:rsid w:val="00323590"/>
    <w:rsid w:val="00323BBD"/>
    <w:rsid w:val="00324457"/>
    <w:rsid w:val="00325DF1"/>
    <w:rsid w:val="00327FAB"/>
    <w:rsid w:val="003303D0"/>
    <w:rsid w:val="00331DFB"/>
    <w:rsid w:val="0033250B"/>
    <w:rsid w:val="003333C8"/>
    <w:rsid w:val="00333A0F"/>
    <w:rsid w:val="00333C93"/>
    <w:rsid w:val="00335060"/>
    <w:rsid w:val="003358F3"/>
    <w:rsid w:val="00335B6F"/>
    <w:rsid w:val="00336767"/>
    <w:rsid w:val="003368F2"/>
    <w:rsid w:val="00336A3F"/>
    <w:rsid w:val="0033719E"/>
    <w:rsid w:val="00337913"/>
    <w:rsid w:val="00337E53"/>
    <w:rsid w:val="00337F4E"/>
    <w:rsid w:val="0034015D"/>
    <w:rsid w:val="00340C51"/>
    <w:rsid w:val="00341ACC"/>
    <w:rsid w:val="00341CB7"/>
    <w:rsid w:val="00341E8A"/>
    <w:rsid w:val="003425F5"/>
    <w:rsid w:val="003430A2"/>
    <w:rsid w:val="0034381E"/>
    <w:rsid w:val="00345135"/>
    <w:rsid w:val="00345CD3"/>
    <w:rsid w:val="00347916"/>
    <w:rsid w:val="00350275"/>
    <w:rsid w:val="00350B49"/>
    <w:rsid w:val="00351A56"/>
    <w:rsid w:val="00352546"/>
    <w:rsid w:val="003528A8"/>
    <w:rsid w:val="00355518"/>
    <w:rsid w:val="00356D72"/>
    <w:rsid w:val="00357A68"/>
    <w:rsid w:val="00357DE1"/>
    <w:rsid w:val="00357F82"/>
    <w:rsid w:val="00360FA0"/>
    <w:rsid w:val="00361485"/>
    <w:rsid w:val="00362475"/>
    <w:rsid w:val="00363576"/>
    <w:rsid w:val="003643F9"/>
    <w:rsid w:val="00364E73"/>
    <w:rsid w:val="00365654"/>
    <w:rsid w:val="00365CF0"/>
    <w:rsid w:val="00366318"/>
    <w:rsid w:val="003665A0"/>
    <w:rsid w:val="00366F3F"/>
    <w:rsid w:val="00367050"/>
    <w:rsid w:val="003679AB"/>
    <w:rsid w:val="003679AD"/>
    <w:rsid w:val="00370CF8"/>
    <w:rsid w:val="003710AC"/>
    <w:rsid w:val="00371562"/>
    <w:rsid w:val="00371AB0"/>
    <w:rsid w:val="0037219F"/>
    <w:rsid w:val="003729B3"/>
    <w:rsid w:val="003733BC"/>
    <w:rsid w:val="00374B71"/>
    <w:rsid w:val="00375B21"/>
    <w:rsid w:val="00375D59"/>
    <w:rsid w:val="00376A11"/>
    <w:rsid w:val="00376A42"/>
    <w:rsid w:val="003774CE"/>
    <w:rsid w:val="00377D6F"/>
    <w:rsid w:val="0038080B"/>
    <w:rsid w:val="00380F41"/>
    <w:rsid w:val="00381170"/>
    <w:rsid w:val="00382924"/>
    <w:rsid w:val="00383AEA"/>
    <w:rsid w:val="00383C2E"/>
    <w:rsid w:val="00384CCF"/>
    <w:rsid w:val="00385AD7"/>
    <w:rsid w:val="00386090"/>
    <w:rsid w:val="003901BF"/>
    <w:rsid w:val="003908AC"/>
    <w:rsid w:val="00390D2D"/>
    <w:rsid w:val="00391BFE"/>
    <w:rsid w:val="003922CC"/>
    <w:rsid w:val="003937A5"/>
    <w:rsid w:val="00393D74"/>
    <w:rsid w:val="00394C30"/>
    <w:rsid w:val="003955D1"/>
    <w:rsid w:val="00395D0E"/>
    <w:rsid w:val="00395DC9"/>
    <w:rsid w:val="003966F6"/>
    <w:rsid w:val="003978E1"/>
    <w:rsid w:val="003979B6"/>
    <w:rsid w:val="00397B34"/>
    <w:rsid w:val="00397FAC"/>
    <w:rsid w:val="003A2388"/>
    <w:rsid w:val="003A295D"/>
    <w:rsid w:val="003A3804"/>
    <w:rsid w:val="003A457C"/>
    <w:rsid w:val="003A47CA"/>
    <w:rsid w:val="003A565B"/>
    <w:rsid w:val="003A59CD"/>
    <w:rsid w:val="003A5BBD"/>
    <w:rsid w:val="003A5C2A"/>
    <w:rsid w:val="003A6E8E"/>
    <w:rsid w:val="003A7159"/>
    <w:rsid w:val="003B0B0F"/>
    <w:rsid w:val="003B0F1D"/>
    <w:rsid w:val="003B144B"/>
    <w:rsid w:val="003B146D"/>
    <w:rsid w:val="003B2409"/>
    <w:rsid w:val="003B2E5A"/>
    <w:rsid w:val="003B3060"/>
    <w:rsid w:val="003B3926"/>
    <w:rsid w:val="003B3B02"/>
    <w:rsid w:val="003B4220"/>
    <w:rsid w:val="003B4705"/>
    <w:rsid w:val="003B6276"/>
    <w:rsid w:val="003B7525"/>
    <w:rsid w:val="003B78F6"/>
    <w:rsid w:val="003B7C27"/>
    <w:rsid w:val="003C1EB5"/>
    <w:rsid w:val="003C38F4"/>
    <w:rsid w:val="003C3A53"/>
    <w:rsid w:val="003C3AA0"/>
    <w:rsid w:val="003C46FD"/>
    <w:rsid w:val="003C4EC5"/>
    <w:rsid w:val="003C580C"/>
    <w:rsid w:val="003C65C5"/>
    <w:rsid w:val="003C696E"/>
    <w:rsid w:val="003C7DD2"/>
    <w:rsid w:val="003D0436"/>
    <w:rsid w:val="003D1257"/>
    <w:rsid w:val="003D1AAE"/>
    <w:rsid w:val="003D2CDC"/>
    <w:rsid w:val="003D2E2E"/>
    <w:rsid w:val="003D3844"/>
    <w:rsid w:val="003D4594"/>
    <w:rsid w:val="003D7687"/>
    <w:rsid w:val="003D7941"/>
    <w:rsid w:val="003E0D33"/>
    <w:rsid w:val="003E2520"/>
    <w:rsid w:val="003E38A3"/>
    <w:rsid w:val="003E473F"/>
    <w:rsid w:val="003E5CF4"/>
    <w:rsid w:val="003F13A4"/>
    <w:rsid w:val="003F1694"/>
    <w:rsid w:val="003F2884"/>
    <w:rsid w:val="003F2EDB"/>
    <w:rsid w:val="003F3D2B"/>
    <w:rsid w:val="003F424C"/>
    <w:rsid w:val="003F5FA7"/>
    <w:rsid w:val="003F633D"/>
    <w:rsid w:val="003F63BA"/>
    <w:rsid w:val="003F6863"/>
    <w:rsid w:val="003F74A5"/>
    <w:rsid w:val="0040057F"/>
    <w:rsid w:val="004007B0"/>
    <w:rsid w:val="00400AAA"/>
    <w:rsid w:val="00400BC4"/>
    <w:rsid w:val="004018D7"/>
    <w:rsid w:val="0040210B"/>
    <w:rsid w:val="00402303"/>
    <w:rsid w:val="004023D0"/>
    <w:rsid w:val="004029AF"/>
    <w:rsid w:val="004030C8"/>
    <w:rsid w:val="00403A4C"/>
    <w:rsid w:val="004045A9"/>
    <w:rsid w:val="00404B5C"/>
    <w:rsid w:val="00405596"/>
    <w:rsid w:val="00405686"/>
    <w:rsid w:val="004061A5"/>
    <w:rsid w:val="00407956"/>
    <w:rsid w:val="00407B5E"/>
    <w:rsid w:val="004106F3"/>
    <w:rsid w:val="00410E9A"/>
    <w:rsid w:val="00411033"/>
    <w:rsid w:val="00411D76"/>
    <w:rsid w:val="004129CC"/>
    <w:rsid w:val="00412DDE"/>
    <w:rsid w:val="00413747"/>
    <w:rsid w:val="00413EDD"/>
    <w:rsid w:val="0041434D"/>
    <w:rsid w:val="0041434E"/>
    <w:rsid w:val="00416023"/>
    <w:rsid w:val="00416647"/>
    <w:rsid w:val="00417034"/>
    <w:rsid w:val="00417E1B"/>
    <w:rsid w:val="00420197"/>
    <w:rsid w:val="00420CC0"/>
    <w:rsid w:val="00420EF4"/>
    <w:rsid w:val="00422623"/>
    <w:rsid w:val="00423D1A"/>
    <w:rsid w:val="00423DCF"/>
    <w:rsid w:val="00426C63"/>
    <w:rsid w:val="004275FE"/>
    <w:rsid w:val="00427B09"/>
    <w:rsid w:val="004306B9"/>
    <w:rsid w:val="00431395"/>
    <w:rsid w:val="004315A2"/>
    <w:rsid w:val="00431749"/>
    <w:rsid w:val="0043368A"/>
    <w:rsid w:val="00433CC7"/>
    <w:rsid w:val="00435055"/>
    <w:rsid w:val="0043725E"/>
    <w:rsid w:val="00437C01"/>
    <w:rsid w:val="004404B4"/>
    <w:rsid w:val="0044088B"/>
    <w:rsid w:val="00440C4C"/>
    <w:rsid w:val="00442D54"/>
    <w:rsid w:val="00442EBE"/>
    <w:rsid w:val="00442FA5"/>
    <w:rsid w:val="0044373E"/>
    <w:rsid w:val="0044530A"/>
    <w:rsid w:val="00446550"/>
    <w:rsid w:val="00450089"/>
    <w:rsid w:val="0045122A"/>
    <w:rsid w:val="00451307"/>
    <w:rsid w:val="00451513"/>
    <w:rsid w:val="0045262B"/>
    <w:rsid w:val="00452A2C"/>
    <w:rsid w:val="00452F73"/>
    <w:rsid w:val="004540C5"/>
    <w:rsid w:val="00454B61"/>
    <w:rsid w:val="00455923"/>
    <w:rsid w:val="00456803"/>
    <w:rsid w:val="004568D9"/>
    <w:rsid w:val="00457BAB"/>
    <w:rsid w:val="00460195"/>
    <w:rsid w:val="004605F4"/>
    <w:rsid w:val="00460DB4"/>
    <w:rsid w:val="00461891"/>
    <w:rsid w:val="00461CF5"/>
    <w:rsid w:val="004633C2"/>
    <w:rsid w:val="00463541"/>
    <w:rsid w:val="00464130"/>
    <w:rsid w:val="00464330"/>
    <w:rsid w:val="00464465"/>
    <w:rsid w:val="004648E8"/>
    <w:rsid w:val="0046574C"/>
    <w:rsid w:val="00466FA6"/>
    <w:rsid w:val="004707B7"/>
    <w:rsid w:val="00471D54"/>
    <w:rsid w:val="00472BFA"/>
    <w:rsid w:val="00473411"/>
    <w:rsid w:val="00473704"/>
    <w:rsid w:val="004745E3"/>
    <w:rsid w:val="0047465B"/>
    <w:rsid w:val="00474E25"/>
    <w:rsid w:val="00474EAC"/>
    <w:rsid w:val="00477EEE"/>
    <w:rsid w:val="004801B9"/>
    <w:rsid w:val="00480240"/>
    <w:rsid w:val="004818C1"/>
    <w:rsid w:val="004828CD"/>
    <w:rsid w:val="0048319D"/>
    <w:rsid w:val="004838A7"/>
    <w:rsid w:val="004839A8"/>
    <w:rsid w:val="0048503B"/>
    <w:rsid w:val="00486795"/>
    <w:rsid w:val="00486B38"/>
    <w:rsid w:val="00486E92"/>
    <w:rsid w:val="00486FC1"/>
    <w:rsid w:val="00487EE8"/>
    <w:rsid w:val="0049015B"/>
    <w:rsid w:val="0049026B"/>
    <w:rsid w:val="00491280"/>
    <w:rsid w:val="00491C0B"/>
    <w:rsid w:val="00491E21"/>
    <w:rsid w:val="00493083"/>
    <w:rsid w:val="0049324F"/>
    <w:rsid w:val="00494958"/>
    <w:rsid w:val="00494FA4"/>
    <w:rsid w:val="00495967"/>
    <w:rsid w:val="00495AC5"/>
    <w:rsid w:val="004961E7"/>
    <w:rsid w:val="00496700"/>
    <w:rsid w:val="00496882"/>
    <w:rsid w:val="004970DC"/>
    <w:rsid w:val="00497125"/>
    <w:rsid w:val="00497365"/>
    <w:rsid w:val="00497B46"/>
    <w:rsid w:val="00497C97"/>
    <w:rsid w:val="004A1E27"/>
    <w:rsid w:val="004A387E"/>
    <w:rsid w:val="004A39B5"/>
    <w:rsid w:val="004A4131"/>
    <w:rsid w:val="004A4964"/>
    <w:rsid w:val="004A50F0"/>
    <w:rsid w:val="004A67FA"/>
    <w:rsid w:val="004A6AE2"/>
    <w:rsid w:val="004A6FB7"/>
    <w:rsid w:val="004B028E"/>
    <w:rsid w:val="004B0586"/>
    <w:rsid w:val="004B11DC"/>
    <w:rsid w:val="004B1749"/>
    <w:rsid w:val="004B1CB3"/>
    <w:rsid w:val="004B23DB"/>
    <w:rsid w:val="004B2D5B"/>
    <w:rsid w:val="004B3BEF"/>
    <w:rsid w:val="004B3C3B"/>
    <w:rsid w:val="004B50F1"/>
    <w:rsid w:val="004B5E3A"/>
    <w:rsid w:val="004B6666"/>
    <w:rsid w:val="004B6DDE"/>
    <w:rsid w:val="004B73C6"/>
    <w:rsid w:val="004B7DA3"/>
    <w:rsid w:val="004C024B"/>
    <w:rsid w:val="004C03D4"/>
    <w:rsid w:val="004C0488"/>
    <w:rsid w:val="004C0675"/>
    <w:rsid w:val="004C0A20"/>
    <w:rsid w:val="004C1867"/>
    <w:rsid w:val="004C1986"/>
    <w:rsid w:val="004C1C13"/>
    <w:rsid w:val="004C1D4E"/>
    <w:rsid w:val="004C2AE8"/>
    <w:rsid w:val="004C3A24"/>
    <w:rsid w:val="004C403B"/>
    <w:rsid w:val="004C5D4B"/>
    <w:rsid w:val="004C612C"/>
    <w:rsid w:val="004C6771"/>
    <w:rsid w:val="004C7646"/>
    <w:rsid w:val="004C76EB"/>
    <w:rsid w:val="004C7DDE"/>
    <w:rsid w:val="004D0226"/>
    <w:rsid w:val="004D0A7E"/>
    <w:rsid w:val="004D20F8"/>
    <w:rsid w:val="004D2A46"/>
    <w:rsid w:val="004D2E23"/>
    <w:rsid w:val="004D3AF5"/>
    <w:rsid w:val="004D447D"/>
    <w:rsid w:val="004D5366"/>
    <w:rsid w:val="004D5962"/>
    <w:rsid w:val="004D6037"/>
    <w:rsid w:val="004D6FCD"/>
    <w:rsid w:val="004D706E"/>
    <w:rsid w:val="004D72FE"/>
    <w:rsid w:val="004D74FD"/>
    <w:rsid w:val="004E10DA"/>
    <w:rsid w:val="004E145E"/>
    <w:rsid w:val="004E1ED7"/>
    <w:rsid w:val="004E470D"/>
    <w:rsid w:val="004E53FC"/>
    <w:rsid w:val="004E5489"/>
    <w:rsid w:val="004E5E27"/>
    <w:rsid w:val="004E6D2B"/>
    <w:rsid w:val="004E73CC"/>
    <w:rsid w:val="004E74C1"/>
    <w:rsid w:val="004F0620"/>
    <w:rsid w:val="004F0868"/>
    <w:rsid w:val="004F13AF"/>
    <w:rsid w:val="004F1AC4"/>
    <w:rsid w:val="004F1AC7"/>
    <w:rsid w:val="004F3699"/>
    <w:rsid w:val="004F4E04"/>
    <w:rsid w:val="004F5117"/>
    <w:rsid w:val="004F532D"/>
    <w:rsid w:val="004F624D"/>
    <w:rsid w:val="004F658D"/>
    <w:rsid w:val="004F685D"/>
    <w:rsid w:val="004F770A"/>
    <w:rsid w:val="004F7A79"/>
    <w:rsid w:val="00500BB6"/>
    <w:rsid w:val="005022A0"/>
    <w:rsid w:val="00502A48"/>
    <w:rsid w:val="005034A8"/>
    <w:rsid w:val="00503A1D"/>
    <w:rsid w:val="005041D5"/>
    <w:rsid w:val="00504B6D"/>
    <w:rsid w:val="005056F3"/>
    <w:rsid w:val="00505EF6"/>
    <w:rsid w:val="005067BB"/>
    <w:rsid w:val="0050693A"/>
    <w:rsid w:val="00506D50"/>
    <w:rsid w:val="0051143F"/>
    <w:rsid w:val="00511622"/>
    <w:rsid w:val="0051234F"/>
    <w:rsid w:val="0051356B"/>
    <w:rsid w:val="005148E4"/>
    <w:rsid w:val="005149D1"/>
    <w:rsid w:val="00515B1A"/>
    <w:rsid w:val="00516569"/>
    <w:rsid w:val="00516D4F"/>
    <w:rsid w:val="00517485"/>
    <w:rsid w:val="00520224"/>
    <w:rsid w:val="00520E8C"/>
    <w:rsid w:val="00520F37"/>
    <w:rsid w:val="005228CE"/>
    <w:rsid w:val="005229A4"/>
    <w:rsid w:val="00523B83"/>
    <w:rsid w:val="00524246"/>
    <w:rsid w:val="005276BA"/>
    <w:rsid w:val="00530056"/>
    <w:rsid w:val="0053012B"/>
    <w:rsid w:val="005301D4"/>
    <w:rsid w:val="005321B1"/>
    <w:rsid w:val="00532A54"/>
    <w:rsid w:val="00533AEF"/>
    <w:rsid w:val="00534448"/>
    <w:rsid w:val="005354E5"/>
    <w:rsid w:val="0054048F"/>
    <w:rsid w:val="0054122E"/>
    <w:rsid w:val="00543698"/>
    <w:rsid w:val="0054482C"/>
    <w:rsid w:val="00544AEA"/>
    <w:rsid w:val="00544AF3"/>
    <w:rsid w:val="00544C27"/>
    <w:rsid w:val="00545385"/>
    <w:rsid w:val="00545BA0"/>
    <w:rsid w:val="00546C14"/>
    <w:rsid w:val="00547B9E"/>
    <w:rsid w:val="00551551"/>
    <w:rsid w:val="0055174B"/>
    <w:rsid w:val="00551FFE"/>
    <w:rsid w:val="00552DD5"/>
    <w:rsid w:val="005537BC"/>
    <w:rsid w:val="00554208"/>
    <w:rsid w:val="00554450"/>
    <w:rsid w:val="005549B3"/>
    <w:rsid w:val="00556211"/>
    <w:rsid w:val="00561651"/>
    <w:rsid w:val="00561E4F"/>
    <w:rsid w:val="0056203B"/>
    <w:rsid w:val="0056357D"/>
    <w:rsid w:val="0056361A"/>
    <w:rsid w:val="00563C34"/>
    <w:rsid w:val="005642B7"/>
    <w:rsid w:val="00564C79"/>
    <w:rsid w:val="00566CE4"/>
    <w:rsid w:val="00570E99"/>
    <w:rsid w:val="00571ABF"/>
    <w:rsid w:val="00571D18"/>
    <w:rsid w:val="005721E6"/>
    <w:rsid w:val="0057229A"/>
    <w:rsid w:val="00572ACD"/>
    <w:rsid w:val="00574EE7"/>
    <w:rsid w:val="00575030"/>
    <w:rsid w:val="00575D68"/>
    <w:rsid w:val="00576BEC"/>
    <w:rsid w:val="00576C8D"/>
    <w:rsid w:val="00580822"/>
    <w:rsid w:val="005811E5"/>
    <w:rsid w:val="005814D7"/>
    <w:rsid w:val="00584492"/>
    <w:rsid w:val="00584E37"/>
    <w:rsid w:val="00585854"/>
    <w:rsid w:val="005859C6"/>
    <w:rsid w:val="00585D9A"/>
    <w:rsid w:val="00585EF9"/>
    <w:rsid w:val="00587EA8"/>
    <w:rsid w:val="00587FF9"/>
    <w:rsid w:val="00590635"/>
    <w:rsid w:val="0059196A"/>
    <w:rsid w:val="00591E78"/>
    <w:rsid w:val="005927A0"/>
    <w:rsid w:val="0059336D"/>
    <w:rsid w:val="00593521"/>
    <w:rsid w:val="00594F38"/>
    <w:rsid w:val="005964EF"/>
    <w:rsid w:val="00596F3C"/>
    <w:rsid w:val="0059751A"/>
    <w:rsid w:val="00597E37"/>
    <w:rsid w:val="005A06E6"/>
    <w:rsid w:val="005A0E34"/>
    <w:rsid w:val="005A16F2"/>
    <w:rsid w:val="005A1886"/>
    <w:rsid w:val="005A1F72"/>
    <w:rsid w:val="005A2944"/>
    <w:rsid w:val="005A4A08"/>
    <w:rsid w:val="005A569E"/>
    <w:rsid w:val="005A5A82"/>
    <w:rsid w:val="005A6A15"/>
    <w:rsid w:val="005A6F4C"/>
    <w:rsid w:val="005A6FB1"/>
    <w:rsid w:val="005B197D"/>
    <w:rsid w:val="005B1CF2"/>
    <w:rsid w:val="005B247E"/>
    <w:rsid w:val="005B33C9"/>
    <w:rsid w:val="005B3678"/>
    <w:rsid w:val="005B4434"/>
    <w:rsid w:val="005B567D"/>
    <w:rsid w:val="005B64D6"/>
    <w:rsid w:val="005B666B"/>
    <w:rsid w:val="005B70A3"/>
    <w:rsid w:val="005B70AA"/>
    <w:rsid w:val="005B7B41"/>
    <w:rsid w:val="005B7F31"/>
    <w:rsid w:val="005C1EBE"/>
    <w:rsid w:val="005C271E"/>
    <w:rsid w:val="005C3122"/>
    <w:rsid w:val="005C423C"/>
    <w:rsid w:val="005C442A"/>
    <w:rsid w:val="005C4562"/>
    <w:rsid w:val="005C4CE8"/>
    <w:rsid w:val="005C509D"/>
    <w:rsid w:val="005C62FB"/>
    <w:rsid w:val="005C6FA5"/>
    <w:rsid w:val="005D1C8F"/>
    <w:rsid w:val="005D27BF"/>
    <w:rsid w:val="005D3974"/>
    <w:rsid w:val="005D3B9B"/>
    <w:rsid w:val="005D3BBF"/>
    <w:rsid w:val="005D4C09"/>
    <w:rsid w:val="005D55DB"/>
    <w:rsid w:val="005D5F66"/>
    <w:rsid w:val="005D72D6"/>
    <w:rsid w:val="005E0F21"/>
    <w:rsid w:val="005E28AE"/>
    <w:rsid w:val="005E3A3C"/>
    <w:rsid w:val="005E49F9"/>
    <w:rsid w:val="005E4CD5"/>
    <w:rsid w:val="005E565E"/>
    <w:rsid w:val="005E6227"/>
    <w:rsid w:val="005E6CD1"/>
    <w:rsid w:val="005E6E48"/>
    <w:rsid w:val="005E71D3"/>
    <w:rsid w:val="005F003B"/>
    <w:rsid w:val="005F0116"/>
    <w:rsid w:val="005F0636"/>
    <w:rsid w:val="005F0E02"/>
    <w:rsid w:val="005F16F4"/>
    <w:rsid w:val="005F1A12"/>
    <w:rsid w:val="005F24D4"/>
    <w:rsid w:val="005F2EC9"/>
    <w:rsid w:val="005F4942"/>
    <w:rsid w:val="005F4A26"/>
    <w:rsid w:val="005F4F84"/>
    <w:rsid w:val="005F50E2"/>
    <w:rsid w:val="005F5589"/>
    <w:rsid w:val="005F5724"/>
    <w:rsid w:val="005F5882"/>
    <w:rsid w:val="005F613E"/>
    <w:rsid w:val="005F63FF"/>
    <w:rsid w:val="005F67C5"/>
    <w:rsid w:val="005F6B10"/>
    <w:rsid w:val="005F6C8F"/>
    <w:rsid w:val="005F71D6"/>
    <w:rsid w:val="005F79C3"/>
    <w:rsid w:val="006003C1"/>
    <w:rsid w:val="00601BD4"/>
    <w:rsid w:val="00602F59"/>
    <w:rsid w:val="006031A3"/>
    <w:rsid w:val="0060337B"/>
    <w:rsid w:val="00603E19"/>
    <w:rsid w:val="00603F60"/>
    <w:rsid w:val="00604FDA"/>
    <w:rsid w:val="00605274"/>
    <w:rsid w:val="00605879"/>
    <w:rsid w:val="00605A3F"/>
    <w:rsid w:val="006065C5"/>
    <w:rsid w:val="00607F21"/>
    <w:rsid w:val="00611BA0"/>
    <w:rsid w:val="00611C6D"/>
    <w:rsid w:val="00611C83"/>
    <w:rsid w:val="00611CD9"/>
    <w:rsid w:val="00611EC1"/>
    <w:rsid w:val="00613244"/>
    <w:rsid w:val="006132CA"/>
    <w:rsid w:val="006132E4"/>
    <w:rsid w:val="00613957"/>
    <w:rsid w:val="00613DE5"/>
    <w:rsid w:val="00614624"/>
    <w:rsid w:val="00614AEC"/>
    <w:rsid w:val="006153E3"/>
    <w:rsid w:val="00615D16"/>
    <w:rsid w:val="00617515"/>
    <w:rsid w:val="00617E57"/>
    <w:rsid w:val="00620FE8"/>
    <w:rsid w:val="006215C5"/>
    <w:rsid w:val="00621C71"/>
    <w:rsid w:val="006227B0"/>
    <w:rsid w:val="00623F93"/>
    <w:rsid w:val="00624411"/>
    <w:rsid w:val="006248BE"/>
    <w:rsid w:val="00624E7E"/>
    <w:rsid w:val="00624F0D"/>
    <w:rsid w:val="00625135"/>
    <w:rsid w:val="006251BF"/>
    <w:rsid w:val="006253B0"/>
    <w:rsid w:val="00625F54"/>
    <w:rsid w:val="006263F3"/>
    <w:rsid w:val="00627284"/>
    <w:rsid w:val="0062795E"/>
    <w:rsid w:val="00627B6F"/>
    <w:rsid w:val="00630C15"/>
    <w:rsid w:val="006311C0"/>
    <w:rsid w:val="006318DA"/>
    <w:rsid w:val="00631D76"/>
    <w:rsid w:val="0063227A"/>
    <w:rsid w:val="0063240F"/>
    <w:rsid w:val="00632ED4"/>
    <w:rsid w:val="00633382"/>
    <w:rsid w:val="0063390F"/>
    <w:rsid w:val="00633C22"/>
    <w:rsid w:val="00635180"/>
    <w:rsid w:val="0063562C"/>
    <w:rsid w:val="00635AF1"/>
    <w:rsid w:val="00635E7D"/>
    <w:rsid w:val="006363D9"/>
    <w:rsid w:val="0063644B"/>
    <w:rsid w:val="00636655"/>
    <w:rsid w:val="00637688"/>
    <w:rsid w:val="00637EBC"/>
    <w:rsid w:val="00640CCB"/>
    <w:rsid w:val="00641585"/>
    <w:rsid w:val="00641E3C"/>
    <w:rsid w:val="0064203F"/>
    <w:rsid w:val="0064209D"/>
    <w:rsid w:val="0064263B"/>
    <w:rsid w:val="00642CFA"/>
    <w:rsid w:val="0064396F"/>
    <w:rsid w:val="00643E28"/>
    <w:rsid w:val="00644D7C"/>
    <w:rsid w:val="006451B2"/>
    <w:rsid w:val="00645386"/>
    <w:rsid w:val="00646A01"/>
    <w:rsid w:val="00647389"/>
    <w:rsid w:val="00647790"/>
    <w:rsid w:val="00650AAD"/>
    <w:rsid w:val="00650E84"/>
    <w:rsid w:val="00650FA0"/>
    <w:rsid w:val="006519E0"/>
    <w:rsid w:val="00652CA3"/>
    <w:rsid w:val="006537EF"/>
    <w:rsid w:val="00653C0B"/>
    <w:rsid w:val="00653CD9"/>
    <w:rsid w:val="00654036"/>
    <w:rsid w:val="006548A7"/>
    <w:rsid w:val="006559E0"/>
    <w:rsid w:val="00655C1E"/>
    <w:rsid w:val="006561C9"/>
    <w:rsid w:val="00656EDF"/>
    <w:rsid w:val="00657752"/>
    <w:rsid w:val="0066014B"/>
    <w:rsid w:val="00660621"/>
    <w:rsid w:val="00660A27"/>
    <w:rsid w:val="00660C63"/>
    <w:rsid w:val="00661076"/>
    <w:rsid w:val="00661541"/>
    <w:rsid w:val="0066259F"/>
    <w:rsid w:val="0066277D"/>
    <w:rsid w:val="00663143"/>
    <w:rsid w:val="00663F6A"/>
    <w:rsid w:val="006649B0"/>
    <w:rsid w:val="006652FA"/>
    <w:rsid w:val="0066539E"/>
    <w:rsid w:val="006655D7"/>
    <w:rsid w:val="00666E00"/>
    <w:rsid w:val="00666F2E"/>
    <w:rsid w:val="00667C9E"/>
    <w:rsid w:val="00672C09"/>
    <w:rsid w:val="00673EF7"/>
    <w:rsid w:val="006759E1"/>
    <w:rsid w:val="00675A51"/>
    <w:rsid w:val="0067669E"/>
    <w:rsid w:val="00677D70"/>
    <w:rsid w:val="00680232"/>
    <w:rsid w:val="00680F3C"/>
    <w:rsid w:val="00682171"/>
    <w:rsid w:val="006827FE"/>
    <w:rsid w:val="00682F9A"/>
    <w:rsid w:val="00684646"/>
    <w:rsid w:val="00684D53"/>
    <w:rsid w:val="00685420"/>
    <w:rsid w:val="006856F9"/>
    <w:rsid w:val="00686323"/>
    <w:rsid w:val="00687379"/>
    <w:rsid w:val="00687589"/>
    <w:rsid w:val="006878D2"/>
    <w:rsid w:val="0069061D"/>
    <w:rsid w:val="00691541"/>
    <w:rsid w:val="00691A3F"/>
    <w:rsid w:val="00691BA3"/>
    <w:rsid w:val="006923F1"/>
    <w:rsid w:val="00692FD1"/>
    <w:rsid w:val="00693B9C"/>
    <w:rsid w:val="00694431"/>
    <w:rsid w:val="006947E0"/>
    <w:rsid w:val="00694EF4"/>
    <w:rsid w:val="0069653F"/>
    <w:rsid w:val="0069670F"/>
    <w:rsid w:val="00696AE3"/>
    <w:rsid w:val="006972AB"/>
    <w:rsid w:val="006A0A21"/>
    <w:rsid w:val="006A32F0"/>
    <w:rsid w:val="006A33E0"/>
    <w:rsid w:val="006A3C02"/>
    <w:rsid w:val="006A4D39"/>
    <w:rsid w:val="006A51B4"/>
    <w:rsid w:val="006A5F3E"/>
    <w:rsid w:val="006A5F4B"/>
    <w:rsid w:val="006A6D0E"/>
    <w:rsid w:val="006A7190"/>
    <w:rsid w:val="006B0BB3"/>
    <w:rsid w:val="006B0BCE"/>
    <w:rsid w:val="006B0F3A"/>
    <w:rsid w:val="006B11B4"/>
    <w:rsid w:val="006B1F39"/>
    <w:rsid w:val="006B2652"/>
    <w:rsid w:val="006B2A6B"/>
    <w:rsid w:val="006B2C8E"/>
    <w:rsid w:val="006B5619"/>
    <w:rsid w:val="006B5725"/>
    <w:rsid w:val="006B59BB"/>
    <w:rsid w:val="006B63F3"/>
    <w:rsid w:val="006B6D8C"/>
    <w:rsid w:val="006B7BDA"/>
    <w:rsid w:val="006C0AFD"/>
    <w:rsid w:val="006C11B1"/>
    <w:rsid w:val="006C16DD"/>
    <w:rsid w:val="006C2179"/>
    <w:rsid w:val="006C21FE"/>
    <w:rsid w:val="006C2D32"/>
    <w:rsid w:val="006C4F5B"/>
    <w:rsid w:val="006C639C"/>
    <w:rsid w:val="006C64C7"/>
    <w:rsid w:val="006C6C92"/>
    <w:rsid w:val="006C6F22"/>
    <w:rsid w:val="006D0074"/>
    <w:rsid w:val="006D224D"/>
    <w:rsid w:val="006D27DF"/>
    <w:rsid w:val="006D2D25"/>
    <w:rsid w:val="006D2ED9"/>
    <w:rsid w:val="006D3A27"/>
    <w:rsid w:val="006D6188"/>
    <w:rsid w:val="006D68AA"/>
    <w:rsid w:val="006D739D"/>
    <w:rsid w:val="006D78EB"/>
    <w:rsid w:val="006D792E"/>
    <w:rsid w:val="006E178C"/>
    <w:rsid w:val="006E1A20"/>
    <w:rsid w:val="006E29E9"/>
    <w:rsid w:val="006E2C2F"/>
    <w:rsid w:val="006E3204"/>
    <w:rsid w:val="006E346E"/>
    <w:rsid w:val="006E393B"/>
    <w:rsid w:val="006E3B8E"/>
    <w:rsid w:val="006E3C58"/>
    <w:rsid w:val="006E58CD"/>
    <w:rsid w:val="006E5918"/>
    <w:rsid w:val="006E792F"/>
    <w:rsid w:val="006E7A35"/>
    <w:rsid w:val="006E7B3B"/>
    <w:rsid w:val="006F1E6E"/>
    <w:rsid w:val="006F3410"/>
    <w:rsid w:val="006F57AD"/>
    <w:rsid w:val="007008E6"/>
    <w:rsid w:val="00701188"/>
    <w:rsid w:val="0070119C"/>
    <w:rsid w:val="00701433"/>
    <w:rsid w:val="00701870"/>
    <w:rsid w:val="00701BEF"/>
    <w:rsid w:val="0070218A"/>
    <w:rsid w:val="007021E5"/>
    <w:rsid w:val="00702908"/>
    <w:rsid w:val="00702BE8"/>
    <w:rsid w:val="00702FD9"/>
    <w:rsid w:val="007044A7"/>
    <w:rsid w:val="00707308"/>
    <w:rsid w:val="007075C9"/>
    <w:rsid w:val="00707A92"/>
    <w:rsid w:val="0071091C"/>
    <w:rsid w:val="007113C2"/>
    <w:rsid w:val="00712201"/>
    <w:rsid w:val="007128AC"/>
    <w:rsid w:val="00712936"/>
    <w:rsid w:val="00712AD1"/>
    <w:rsid w:val="007148C9"/>
    <w:rsid w:val="00714CA1"/>
    <w:rsid w:val="007150EB"/>
    <w:rsid w:val="0071571F"/>
    <w:rsid w:val="00715CC9"/>
    <w:rsid w:val="00715ECA"/>
    <w:rsid w:val="00716521"/>
    <w:rsid w:val="0071694F"/>
    <w:rsid w:val="00716BC9"/>
    <w:rsid w:val="00716CDD"/>
    <w:rsid w:val="0071719E"/>
    <w:rsid w:val="0071799D"/>
    <w:rsid w:val="007179A3"/>
    <w:rsid w:val="00717BB4"/>
    <w:rsid w:val="00717D61"/>
    <w:rsid w:val="00723880"/>
    <w:rsid w:val="00724CA4"/>
    <w:rsid w:val="007256BC"/>
    <w:rsid w:val="0072596C"/>
    <w:rsid w:val="0072614E"/>
    <w:rsid w:val="00727048"/>
    <w:rsid w:val="00727136"/>
    <w:rsid w:val="00727749"/>
    <w:rsid w:val="0072795D"/>
    <w:rsid w:val="00731682"/>
    <w:rsid w:val="00731D0B"/>
    <w:rsid w:val="00731F02"/>
    <w:rsid w:val="0073239F"/>
    <w:rsid w:val="00732865"/>
    <w:rsid w:val="00732A20"/>
    <w:rsid w:val="00732A9C"/>
    <w:rsid w:val="00733977"/>
    <w:rsid w:val="00734237"/>
    <w:rsid w:val="00734963"/>
    <w:rsid w:val="00735883"/>
    <w:rsid w:val="00736549"/>
    <w:rsid w:val="00736989"/>
    <w:rsid w:val="00736CA6"/>
    <w:rsid w:val="0074099E"/>
    <w:rsid w:val="007425E2"/>
    <w:rsid w:val="007434FC"/>
    <w:rsid w:val="0074467F"/>
    <w:rsid w:val="00745103"/>
    <w:rsid w:val="0074539F"/>
    <w:rsid w:val="0074685D"/>
    <w:rsid w:val="00746E8D"/>
    <w:rsid w:val="00747959"/>
    <w:rsid w:val="0075127F"/>
    <w:rsid w:val="007519D4"/>
    <w:rsid w:val="00751F2F"/>
    <w:rsid w:val="007531EB"/>
    <w:rsid w:val="0075478E"/>
    <w:rsid w:val="007547E1"/>
    <w:rsid w:val="00754F2B"/>
    <w:rsid w:val="00755724"/>
    <w:rsid w:val="0075730D"/>
    <w:rsid w:val="00757663"/>
    <w:rsid w:val="00757DC8"/>
    <w:rsid w:val="00760277"/>
    <w:rsid w:val="007605FF"/>
    <w:rsid w:val="00760976"/>
    <w:rsid w:val="007619E9"/>
    <w:rsid w:val="0076376E"/>
    <w:rsid w:val="0076412D"/>
    <w:rsid w:val="007652FD"/>
    <w:rsid w:val="00766F30"/>
    <w:rsid w:val="00770343"/>
    <w:rsid w:val="00770F6E"/>
    <w:rsid w:val="0077195D"/>
    <w:rsid w:val="00771AE4"/>
    <w:rsid w:val="00772C0E"/>
    <w:rsid w:val="00773AA8"/>
    <w:rsid w:val="007745CE"/>
    <w:rsid w:val="00775343"/>
    <w:rsid w:val="00775717"/>
    <w:rsid w:val="007757ED"/>
    <w:rsid w:val="007759A4"/>
    <w:rsid w:val="00775BAC"/>
    <w:rsid w:val="0077630A"/>
    <w:rsid w:val="007767E3"/>
    <w:rsid w:val="00780082"/>
    <w:rsid w:val="00780129"/>
    <w:rsid w:val="0078054D"/>
    <w:rsid w:val="00780F41"/>
    <w:rsid w:val="00782CBA"/>
    <w:rsid w:val="00786EF4"/>
    <w:rsid w:val="007872DE"/>
    <w:rsid w:val="0078759D"/>
    <w:rsid w:val="00790389"/>
    <w:rsid w:val="0079238F"/>
    <w:rsid w:val="00793ACB"/>
    <w:rsid w:val="00794D41"/>
    <w:rsid w:val="00794FCE"/>
    <w:rsid w:val="007955F4"/>
    <w:rsid w:val="007958F7"/>
    <w:rsid w:val="00795E7F"/>
    <w:rsid w:val="00796AE4"/>
    <w:rsid w:val="00796B94"/>
    <w:rsid w:val="007975A1"/>
    <w:rsid w:val="007A0329"/>
    <w:rsid w:val="007A0D57"/>
    <w:rsid w:val="007A15AA"/>
    <w:rsid w:val="007A191C"/>
    <w:rsid w:val="007A22BA"/>
    <w:rsid w:val="007A2646"/>
    <w:rsid w:val="007A33A0"/>
    <w:rsid w:val="007A373C"/>
    <w:rsid w:val="007A3ACE"/>
    <w:rsid w:val="007A3DA1"/>
    <w:rsid w:val="007A42E4"/>
    <w:rsid w:val="007B0975"/>
    <w:rsid w:val="007B11F1"/>
    <w:rsid w:val="007B18BB"/>
    <w:rsid w:val="007B1A5D"/>
    <w:rsid w:val="007B1C01"/>
    <w:rsid w:val="007B2F4F"/>
    <w:rsid w:val="007B2FE1"/>
    <w:rsid w:val="007B41EA"/>
    <w:rsid w:val="007B456E"/>
    <w:rsid w:val="007B4CE1"/>
    <w:rsid w:val="007B4CEB"/>
    <w:rsid w:val="007B514B"/>
    <w:rsid w:val="007B600F"/>
    <w:rsid w:val="007B61A3"/>
    <w:rsid w:val="007B6343"/>
    <w:rsid w:val="007B6EEA"/>
    <w:rsid w:val="007B7C0D"/>
    <w:rsid w:val="007B7FC5"/>
    <w:rsid w:val="007C0B0B"/>
    <w:rsid w:val="007C1211"/>
    <w:rsid w:val="007C1802"/>
    <w:rsid w:val="007C18A3"/>
    <w:rsid w:val="007C22B3"/>
    <w:rsid w:val="007C2E18"/>
    <w:rsid w:val="007C3756"/>
    <w:rsid w:val="007C39DB"/>
    <w:rsid w:val="007C4691"/>
    <w:rsid w:val="007C4777"/>
    <w:rsid w:val="007C5E77"/>
    <w:rsid w:val="007C6A0A"/>
    <w:rsid w:val="007C7CBC"/>
    <w:rsid w:val="007C7CFF"/>
    <w:rsid w:val="007D0770"/>
    <w:rsid w:val="007D0A41"/>
    <w:rsid w:val="007D10E5"/>
    <w:rsid w:val="007D10F3"/>
    <w:rsid w:val="007D1520"/>
    <w:rsid w:val="007D1779"/>
    <w:rsid w:val="007D1B5F"/>
    <w:rsid w:val="007D29E8"/>
    <w:rsid w:val="007D2A09"/>
    <w:rsid w:val="007D357B"/>
    <w:rsid w:val="007D3B07"/>
    <w:rsid w:val="007D43D2"/>
    <w:rsid w:val="007D4646"/>
    <w:rsid w:val="007D5CB9"/>
    <w:rsid w:val="007E0CAC"/>
    <w:rsid w:val="007E0D80"/>
    <w:rsid w:val="007E492A"/>
    <w:rsid w:val="007E4DF5"/>
    <w:rsid w:val="007E6953"/>
    <w:rsid w:val="007E6C5C"/>
    <w:rsid w:val="007E7BBD"/>
    <w:rsid w:val="007F240C"/>
    <w:rsid w:val="007F2F32"/>
    <w:rsid w:val="007F32F3"/>
    <w:rsid w:val="007F3FEF"/>
    <w:rsid w:val="007F57D5"/>
    <w:rsid w:val="007F5848"/>
    <w:rsid w:val="007F67E5"/>
    <w:rsid w:val="007F6BBE"/>
    <w:rsid w:val="007F6EAE"/>
    <w:rsid w:val="00800615"/>
    <w:rsid w:val="0080096A"/>
    <w:rsid w:val="00800F80"/>
    <w:rsid w:val="00801299"/>
    <w:rsid w:val="00802B0C"/>
    <w:rsid w:val="00802BC3"/>
    <w:rsid w:val="00804E96"/>
    <w:rsid w:val="00805F41"/>
    <w:rsid w:val="00807841"/>
    <w:rsid w:val="00807849"/>
    <w:rsid w:val="008079A3"/>
    <w:rsid w:val="00811A4E"/>
    <w:rsid w:val="008120DD"/>
    <w:rsid w:val="00812D63"/>
    <w:rsid w:val="00813B97"/>
    <w:rsid w:val="00813C10"/>
    <w:rsid w:val="00814DC2"/>
    <w:rsid w:val="00814E0C"/>
    <w:rsid w:val="008159BA"/>
    <w:rsid w:val="0081644E"/>
    <w:rsid w:val="0081724E"/>
    <w:rsid w:val="00817462"/>
    <w:rsid w:val="00817AA4"/>
    <w:rsid w:val="00817EA0"/>
    <w:rsid w:val="008211AA"/>
    <w:rsid w:val="00821D2E"/>
    <w:rsid w:val="00822318"/>
    <w:rsid w:val="0082264F"/>
    <w:rsid w:val="008238B7"/>
    <w:rsid w:val="0082415A"/>
    <w:rsid w:val="00825493"/>
    <w:rsid w:val="008259CB"/>
    <w:rsid w:val="00825F2A"/>
    <w:rsid w:val="00826321"/>
    <w:rsid w:val="008266D5"/>
    <w:rsid w:val="00827341"/>
    <w:rsid w:val="00827A97"/>
    <w:rsid w:val="008304D1"/>
    <w:rsid w:val="00830650"/>
    <w:rsid w:val="00830652"/>
    <w:rsid w:val="00831875"/>
    <w:rsid w:val="00831B1F"/>
    <w:rsid w:val="008326BF"/>
    <w:rsid w:val="00832BC7"/>
    <w:rsid w:val="008330B8"/>
    <w:rsid w:val="0083513C"/>
    <w:rsid w:val="0083578D"/>
    <w:rsid w:val="00835C15"/>
    <w:rsid w:val="0083699F"/>
    <w:rsid w:val="00837535"/>
    <w:rsid w:val="0083782F"/>
    <w:rsid w:val="00837ED4"/>
    <w:rsid w:val="00840232"/>
    <w:rsid w:val="00840322"/>
    <w:rsid w:val="00840BCF"/>
    <w:rsid w:val="0084124C"/>
    <w:rsid w:val="00841DD1"/>
    <w:rsid w:val="008424BD"/>
    <w:rsid w:val="00842C6D"/>
    <w:rsid w:val="00843B87"/>
    <w:rsid w:val="00845726"/>
    <w:rsid w:val="00846B92"/>
    <w:rsid w:val="00846FA5"/>
    <w:rsid w:val="00850563"/>
    <w:rsid w:val="00850791"/>
    <w:rsid w:val="0085100E"/>
    <w:rsid w:val="0085126E"/>
    <w:rsid w:val="008513F1"/>
    <w:rsid w:val="00851769"/>
    <w:rsid w:val="00851834"/>
    <w:rsid w:val="00851E17"/>
    <w:rsid w:val="00852003"/>
    <w:rsid w:val="00854433"/>
    <w:rsid w:val="00854964"/>
    <w:rsid w:val="00855B98"/>
    <w:rsid w:val="00855D76"/>
    <w:rsid w:val="00860893"/>
    <w:rsid w:val="00862D35"/>
    <w:rsid w:val="00864754"/>
    <w:rsid w:val="0086564F"/>
    <w:rsid w:val="00866BED"/>
    <w:rsid w:val="00867024"/>
    <w:rsid w:val="008670B9"/>
    <w:rsid w:val="0087035B"/>
    <w:rsid w:val="00871938"/>
    <w:rsid w:val="00872C03"/>
    <w:rsid w:val="00873176"/>
    <w:rsid w:val="00874124"/>
    <w:rsid w:val="0087590A"/>
    <w:rsid w:val="00877998"/>
    <w:rsid w:val="00877F6B"/>
    <w:rsid w:val="0088028C"/>
    <w:rsid w:val="0088457A"/>
    <w:rsid w:val="00884B0F"/>
    <w:rsid w:val="00884B1C"/>
    <w:rsid w:val="00885832"/>
    <w:rsid w:val="00885D8E"/>
    <w:rsid w:val="0088667F"/>
    <w:rsid w:val="008876B3"/>
    <w:rsid w:val="00887DF2"/>
    <w:rsid w:val="00890904"/>
    <w:rsid w:val="0089092D"/>
    <w:rsid w:val="00891BE1"/>
    <w:rsid w:val="008929E8"/>
    <w:rsid w:val="00893097"/>
    <w:rsid w:val="00893A81"/>
    <w:rsid w:val="0089538A"/>
    <w:rsid w:val="0089540E"/>
    <w:rsid w:val="008955C0"/>
    <w:rsid w:val="008966B7"/>
    <w:rsid w:val="0089769D"/>
    <w:rsid w:val="008A0931"/>
    <w:rsid w:val="008A0937"/>
    <w:rsid w:val="008A0B8B"/>
    <w:rsid w:val="008A1234"/>
    <w:rsid w:val="008A12A0"/>
    <w:rsid w:val="008A1700"/>
    <w:rsid w:val="008A1E76"/>
    <w:rsid w:val="008A26FA"/>
    <w:rsid w:val="008A434B"/>
    <w:rsid w:val="008A5FA4"/>
    <w:rsid w:val="008A6501"/>
    <w:rsid w:val="008A6761"/>
    <w:rsid w:val="008A6BAA"/>
    <w:rsid w:val="008A6C52"/>
    <w:rsid w:val="008B0240"/>
    <w:rsid w:val="008B052B"/>
    <w:rsid w:val="008B0A9C"/>
    <w:rsid w:val="008B1185"/>
    <w:rsid w:val="008B26BE"/>
    <w:rsid w:val="008B2A75"/>
    <w:rsid w:val="008B38C2"/>
    <w:rsid w:val="008B5D2B"/>
    <w:rsid w:val="008B78DD"/>
    <w:rsid w:val="008B7A75"/>
    <w:rsid w:val="008C0D9C"/>
    <w:rsid w:val="008C10E9"/>
    <w:rsid w:val="008C1325"/>
    <w:rsid w:val="008C2D33"/>
    <w:rsid w:val="008C46BC"/>
    <w:rsid w:val="008C4F71"/>
    <w:rsid w:val="008C5A5B"/>
    <w:rsid w:val="008C5E8E"/>
    <w:rsid w:val="008C6AFF"/>
    <w:rsid w:val="008C6E11"/>
    <w:rsid w:val="008C7038"/>
    <w:rsid w:val="008C7E40"/>
    <w:rsid w:val="008D01C3"/>
    <w:rsid w:val="008D104D"/>
    <w:rsid w:val="008D2950"/>
    <w:rsid w:val="008D360A"/>
    <w:rsid w:val="008D3944"/>
    <w:rsid w:val="008D4A0B"/>
    <w:rsid w:val="008D54D1"/>
    <w:rsid w:val="008D6D34"/>
    <w:rsid w:val="008D6F5B"/>
    <w:rsid w:val="008D78D8"/>
    <w:rsid w:val="008D7DE6"/>
    <w:rsid w:val="008E05AD"/>
    <w:rsid w:val="008E08A6"/>
    <w:rsid w:val="008E1920"/>
    <w:rsid w:val="008E216A"/>
    <w:rsid w:val="008E2D0D"/>
    <w:rsid w:val="008E3A0D"/>
    <w:rsid w:val="008E41F2"/>
    <w:rsid w:val="008E5190"/>
    <w:rsid w:val="008E7C40"/>
    <w:rsid w:val="008F0A20"/>
    <w:rsid w:val="008F0A76"/>
    <w:rsid w:val="008F551B"/>
    <w:rsid w:val="008F5586"/>
    <w:rsid w:val="008F5B17"/>
    <w:rsid w:val="008F657B"/>
    <w:rsid w:val="008F7ABF"/>
    <w:rsid w:val="00901F3D"/>
    <w:rsid w:val="00903089"/>
    <w:rsid w:val="00903684"/>
    <w:rsid w:val="00904938"/>
    <w:rsid w:val="00907624"/>
    <w:rsid w:val="00907679"/>
    <w:rsid w:val="0090769C"/>
    <w:rsid w:val="00910721"/>
    <w:rsid w:val="0091119D"/>
    <w:rsid w:val="0091198A"/>
    <w:rsid w:val="00912339"/>
    <w:rsid w:val="0091363D"/>
    <w:rsid w:val="00913926"/>
    <w:rsid w:val="009140C6"/>
    <w:rsid w:val="00914E65"/>
    <w:rsid w:val="00915FCE"/>
    <w:rsid w:val="00916BAB"/>
    <w:rsid w:val="00917084"/>
    <w:rsid w:val="009205D9"/>
    <w:rsid w:val="009219FD"/>
    <w:rsid w:val="0092266F"/>
    <w:rsid w:val="009230AE"/>
    <w:rsid w:val="009230FC"/>
    <w:rsid w:val="009239EA"/>
    <w:rsid w:val="00923B51"/>
    <w:rsid w:val="00923FD1"/>
    <w:rsid w:val="009246D2"/>
    <w:rsid w:val="00924E19"/>
    <w:rsid w:val="0093024B"/>
    <w:rsid w:val="00930353"/>
    <w:rsid w:val="009305DE"/>
    <w:rsid w:val="00934658"/>
    <w:rsid w:val="009346DD"/>
    <w:rsid w:val="009353B2"/>
    <w:rsid w:val="00935B6B"/>
    <w:rsid w:val="009371A2"/>
    <w:rsid w:val="00942600"/>
    <w:rsid w:val="00942840"/>
    <w:rsid w:val="009428F6"/>
    <w:rsid w:val="00943A91"/>
    <w:rsid w:val="0094464E"/>
    <w:rsid w:val="00944AD9"/>
    <w:rsid w:val="0094558C"/>
    <w:rsid w:val="0094611F"/>
    <w:rsid w:val="009466AE"/>
    <w:rsid w:val="00946B00"/>
    <w:rsid w:val="00946B07"/>
    <w:rsid w:val="00946F21"/>
    <w:rsid w:val="00946FEF"/>
    <w:rsid w:val="00947550"/>
    <w:rsid w:val="00947C90"/>
    <w:rsid w:val="009503D5"/>
    <w:rsid w:val="00951651"/>
    <w:rsid w:val="00952846"/>
    <w:rsid w:val="00952DC4"/>
    <w:rsid w:val="00952E07"/>
    <w:rsid w:val="009535CF"/>
    <w:rsid w:val="009550B3"/>
    <w:rsid w:val="0095527E"/>
    <w:rsid w:val="00955D0D"/>
    <w:rsid w:val="00955E7A"/>
    <w:rsid w:val="00956502"/>
    <w:rsid w:val="009569AD"/>
    <w:rsid w:val="00956EB5"/>
    <w:rsid w:val="00957163"/>
    <w:rsid w:val="00957F1C"/>
    <w:rsid w:val="00957F94"/>
    <w:rsid w:val="0096010A"/>
    <w:rsid w:val="0096164C"/>
    <w:rsid w:val="009618DF"/>
    <w:rsid w:val="00965510"/>
    <w:rsid w:val="00965BF7"/>
    <w:rsid w:val="00966532"/>
    <w:rsid w:val="009669A6"/>
    <w:rsid w:val="009669EF"/>
    <w:rsid w:val="00966BC0"/>
    <w:rsid w:val="00966BDA"/>
    <w:rsid w:val="00967131"/>
    <w:rsid w:val="00967195"/>
    <w:rsid w:val="009676E2"/>
    <w:rsid w:val="00970AC9"/>
    <w:rsid w:val="00970F06"/>
    <w:rsid w:val="00972E30"/>
    <w:rsid w:val="009748CD"/>
    <w:rsid w:val="009748DE"/>
    <w:rsid w:val="009754B9"/>
    <w:rsid w:val="00975692"/>
    <w:rsid w:val="00976813"/>
    <w:rsid w:val="00976F4B"/>
    <w:rsid w:val="00980E03"/>
    <w:rsid w:val="00980FAA"/>
    <w:rsid w:val="00982601"/>
    <w:rsid w:val="00982E02"/>
    <w:rsid w:val="00982E96"/>
    <w:rsid w:val="00983541"/>
    <w:rsid w:val="00983D16"/>
    <w:rsid w:val="00983FF5"/>
    <w:rsid w:val="009844D1"/>
    <w:rsid w:val="00984624"/>
    <w:rsid w:val="0098533A"/>
    <w:rsid w:val="009854CE"/>
    <w:rsid w:val="00985857"/>
    <w:rsid w:val="00985D1A"/>
    <w:rsid w:val="00986B89"/>
    <w:rsid w:val="00986C3A"/>
    <w:rsid w:val="0098797B"/>
    <w:rsid w:val="00987DC1"/>
    <w:rsid w:val="009902D2"/>
    <w:rsid w:val="00991913"/>
    <w:rsid w:val="00993D0E"/>
    <w:rsid w:val="0099410B"/>
    <w:rsid w:val="009944D1"/>
    <w:rsid w:val="00996FFE"/>
    <w:rsid w:val="0099705C"/>
    <w:rsid w:val="00997595"/>
    <w:rsid w:val="009A0CD7"/>
    <w:rsid w:val="009A0F5B"/>
    <w:rsid w:val="009A1B02"/>
    <w:rsid w:val="009A29C6"/>
    <w:rsid w:val="009A3316"/>
    <w:rsid w:val="009A46BE"/>
    <w:rsid w:val="009A4946"/>
    <w:rsid w:val="009A4969"/>
    <w:rsid w:val="009A509E"/>
    <w:rsid w:val="009A514D"/>
    <w:rsid w:val="009A5291"/>
    <w:rsid w:val="009A59C6"/>
    <w:rsid w:val="009A6123"/>
    <w:rsid w:val="009A686F"/>
    <w:rsid w:val="009A698F"/>
    <w:rsid w:val="009A71B8"/>
    <w:rsid w:val="009A7AED"/>
    <w:rsid w:val="009A7C7C"/>
    <w:rsid w:val="009B05FA"/>
    <w:rsid w:val="009B07B7"/>
    <w:rsid w:val="009B434A"/>
    <w:rsid w:val="009B4730"/>
    <w:rsid w:val="009B5D01"/>
    <w:rsid w:val="009B64D0"/>
    <w:rsid w:val="009B7121"/>
    <w:rsid w:val="009B779E"/>
    <w:rsid w:val="009B78BC"/>
    <w:rsid w:val="009C0469"/>
    <w:rsid w:val="009C072B"/>
    <w:rsid w:val="009C0FFE"/>
    <w:rsid w:val="009C1B44"/>
    <w:rsid w:val="009C210C"/>
    <w:rsid w:val="009C2705"/>
    <w:rsid w:val="009C28AB"/>
    <w:rsid w:val="009C2974"/>
    <w:rsid w:val="009C2C66"/>
    <w:rsid w:val="009C2E25"/>
    <w:rsid w:val="009C370B"/>
    <w:rsid w:val="009C4696"/>
    <w:rsid w:val="009C4B38"/>
    <w:rsid w:val="009C58CC"/>
    <w:rsid w:val="009C6588"/>
    <w:rsid w:val="009C67EB"/>
    <w:rsid w:val="009C7C1A"/>
    <w:rsid w:val="009D0F1D"/>
    <w:rsid w:val="009D125F"/>
    <w:rsid w:val="009D138A"/>
    <w:rsid w:val="009D2307"/>
    <w:rsid w:val="009D252C"/>
    <w:rsid w:val="009D3E58"/>
    <w:rsid w:val="009D63B1"/>
    <w:rsid w:val="009D6404"/>
    <w:rsid w:val="009D68F8"/>
    <w:rsid w:val="009D7453"/>
    <w:rsid w:val="009E0579"/>
    <w:rsid w:val="009E0614"/>
    <w:rsid w:val="009E12D0"/>
    <w:rsid w:val="009E13CB"/>
    <w:rsid w:val="009E1BC5"/>
    <w:rsid w:val="009E24D8"/>
    <w:rsid w:val="009E500B"/>
    <w:rsid w:val="009E5680"/>
    <w:rsid w:val="009E56FA"/>
    <w:rsid w:val="009E73C5"/>
    <w:rsid w:val="009E7E64"/>
    <w:rsid w:val="009E7F50"/>
    <w:rsid w:val="009F0292"/>
    <w:rsid w:val="009F15D5"/>
    <w:rsid w:val="009F16A8"/>
    <w:rsid w:val="009F1818"/>
    <w:rsid w:val="009F2C3B"/>
    <w:rsid w:val="009F2DBA"/>
    <w:rsid w:val="009F4127"/>
    <w:rsid w:val="009F5BB4"/>
    <w:rsid w:val="009F5D9C"/>
    <w:rsid w:val="009F661E"/>
    <w:rsid w:val="009F6795"/>
    <w:rsid w:val="009F7F33"/>
    <w:rsid w:val="00A004C9"/>
    <w:rsid w:val="00A01FD7"/>
    <w:rsid w:val="00A02824"/>
    <w:rsid w:val="00A02E58"/>
    <w:rsid w:val="00A0363C"/>
    <w:rsid w:val="00A03D22"/>
    <w:rsid w:val="00A03D62"/>
    <w:rsid w:val="00A03FD9"/>
    <w:rsid w:val="00A04AED"/>
    <w:rsid w:val="00A04BC2"/>
    <w:rsid w:val="00A05111"/>
    <w:rsid w:val="00A05E42"/>
    <w:rsid w:val="00A075FF"/>
    <w:rsid w:val="00A07939"/>
    <w:rsid w:val="00A07AFA"/>
    <w:rsid w:val="00A07B6B"/>
    <w:rsid w:val="00A07CE4"/>
    <w:rsid w:val="00A10137"/>
    <w:rsid w:val="00A10175"/>
    <w:rsid w:val="00A103D9"/>
    <w:rsid w:val="00A11326"/>
    <w:rsid w:val="00A11747"/>
    <w:rsid w:val="00A12919"/>
    <w:rsid w:val="00A12D0D"/>
    <w:rsid w:val="00A131BC"/>
    <w:rsid w:val="00A13E8F"/>
    <w:rsid w:val="00A14BAC"/>
    <w:rsid w:val="00A150C2"/>
    <w:rsid w:val="00A1551B"/>
    <w:rsid w:val="00A16DFA"/>
    <w:rsid w:val="00A16F2F"/>
    <w:rsid w:val="00A16FBF"/>
    <w:rsid w:val="00A170FD"/>
    <w:rsid w:val="00A17740"/>
    <w:rsid w:val="00A1782F"/>
    <w:rsid w:val="00A17DD4"/>
    <w:rsid w:val="00A20574"/>
    <w:rsid w:val="00A20613"/>
    <w:rsid w:val="00A20CF3"/>
    <w:rsid w:val="00A21225"/>
    <w:rsid w:val="00A213F9"/>
    <w:rsid w:val="00A22695"/>
    <w:rsid w:val="00A2289E"/>
    <w:rsid w:val="00A230F0"/>
    <w:rsid w:val="00A232DF"/>
    <w:rsid w:val="00A238B7"/>
    <w:rsid w:val="00A239B9"/>
    <w:rsid w:val="00A23C3B"/>
    <w:rsid w:val="00A242CF"/>
    <w:rsid w:val="00A25EF3"/>
    <w:rsid w:val="00A26262"/>
    <w:rsid w:val="00A265A0"/>
    <w:rsid w:val="00A26681"/>
    <w:rsid w:val="00A2791F"/>
    <w:rsid w:val="00A27C57"/>
    <w:rsid w:val="00A301BB"/>
    <w:rsid w:val="00A304AD"/>
    <w:rsid w:val="00A30A49"/>
    <w:rsid w:val="00A31553"/>
    <w:rsid w:val="00A31787"/>
    <w:rsid w:val="00A31EEB"/>
    <w:rsid w:val="00A33866"/>
    <w:rsid w:val="00A34165"/>
    <w:rsid w:val="00A34BD1"/>
    <w:rsid w:val="00A34DB1"/>
    <w:rsid w:val="00A35F26"/>
    <w:rsid w:val="00A3657B"/>
    <w:rsid w:val="00A368D4"/>
    <w:rsid w:val="00A36E3F"/>
    <w:rsid w:val="00A3716B"/>
    <w:rsid w:val="00A3795C"/>
    <w:rsid w:val="00A401A5"/>
    <w:rsid w:val="00A40E4E"/>
    <w:rsid w:val="00A412A0"/>
    <w:rsid w:val="00A41A2D"/>
    <w:rsid w:val="00A4294F"/>
    <w:rsid w:val="00A43317"/>
    <w:rsid w:val="00A43FD1"/>
    <w:rsid w:val="00A44A38"/>
    <w:rsid w:val="00A45279"/>
    <w:rsid w:val="00A466B9"/>
    <w:rsid w:val="00A46A4C"/>
    <w:rsid w:val="00A46A54"/>
    <w:rsid w:val="00A47022"/>
    <w:rsid w:val="00A470B1"/>
    <w:rsid w:val="00A47EA4"/>
    <w:rsid w:val="00A50556"/>
    <w:rsid w:val="00A51726"/>
    <w:rsid w:val="00A51765"/>
    <w:rsid w:val="00A523CD"/>
    <w:rsid w:val="00A52AB3"/>
    <w:rsid w:val="00A52D2D"/>
    <w:rsid w:val="00A54559"/>
    <w:rsid w:val="00A54DF9"/>
    <w:rsid w:val="00A55031"/>
    <w:rsid w:val="00A55F17"/>
    <w:rsid w:val="00A5672F"/>
    <w:rsid w:val="00A567E2"/>
    <w:rsid w:val="00A604D3"/>
    <w:rsid w:val="00A621A7"/>
    <w:rsid w:val="00A626A9"/>
    <w:rsid w:val="00A62A4D"/>
    <w:rsid w:val="00A62B31"/>
    <w:rsid w:val="00A6317F"/>
    <w:rsid w:val="00A63279"/>
    <w:rsid w:val="00A64D3B"/>
    <w:rsid w:val="00A65517"/>
    <w:rsid w:val="00A65A88"/>
    <w:rsid w:val="00A65AA3"/>
    <w:rsid w:val="00A66497"/>
    <w:rsid w:val="00A66A6C"/>
    <w:rsid w:val="00A66E3F"/>
    <w:rsid w:val="00A70825"/>
    <w:rsid w:val="00A70F4D"/>
    <w:rsid w:val="00A74A3B"/>
    <w:rsid w:val="00A75725"/>
    <w:rsid w:val="00A75D8E"/>
    <w:rsid w:val="00A769E9"/>
    <w:rsid w:val="00A76F3F"/>
    <w:rsid w:val="00A77C2C"/>
    <w:rsid w:val="00A80174"/>
    <w:rsid w:val="00A80CFB"/>
    <w:rsid w:val="00A814B9"/>
    <w:rsid w:val="00A81520"/>
    <w:rsid w:val="00A81D7A"/>
    <w:rsid w:val="00A820AF"/>
    <w:rsid w:val="00A82EED"/>
    <w:rsid w:val="00A83608"/>
    <w:rsid w:val="00A83740"/>
    <w:rsid w:val="00A8376E"/>
    <w:rsid w:val="00A84588"/>
    <w:rsid w:val="00A8467B"/>
    <w:rsid w:val="00A86AD5"/>
    <w:rsid w:val="00A876B9"/>
    <w:rsid w:val="00A87DB9"/>
    <w:rsid w:val="00A96945"/>
    <w:rsid w:val="00A97115"/>
    <w:rsid w:val="00A97714"/>
    <w:rsid w:val="00AA0FF9"/>
    <w:rsid w:val="00AA1911"/>
    <w:rsid w:val="00AA2B7B"/>
    <w:rsid w:val="00AA3B36"/>
    <w:rsid w:val="00AA49F2"/>
    <w:rsid w:val="00AA4EBC"/>
    <w:rsid w:val="00AA6E72"/>
    <w:rsid w:val="00AA7543"/>
    <w:rsid w:val="00AA7676"/>
    <w:rsid w:val="00AB0839"/>
    <w:rsid w:val="00AB0EC2"/>
    <w:rsid w:val="00AB1E85"/>
    <w:rsid w:val="00AB21FB"/>
    <w:rsid w:val="00AB3234"/>
    <w:rsid w:val="00AB35B2"/>
    <w:rsid w:val="00AB3A8E"/>
    <w:rsid w:val="00AB487B"/>
    <w:rsid w:val="00AB4C50"/>
    <w:rsid w:val="00AB50B3"/>
    <w:rsid w:val="00AB521E"/>
    <w:rsid w:val="00AB52E5"/>
    <w:rsid w:val="00AB6E0B"/>
    <w:rsid w:val="00AB7596"/>
    <w:rsid w:val="00AC01AD"/>
    <w:rsid w:val="00AC062B"/>
    <w:rsid w:val="00AC0956"/>
    <w:rsid w:val="00AC10AC"/>
    <w:rsid w:val="00AC1D1E"/>
    <w:rsid w:val="00AC21B4"/>
    <w:rsid w:val="00AC2274"/>
    <w:rsid w:val="00AC2E93"/>
    <w:rsid w:val="00AC315E"/>
    <w:rsid w:val="00AC3380"/>
    <w:rsid w:val="00AC3F92"/>
    <w:rsid w:val="00AC4594"/>
    <w:rsid w:val="00AC4647"/>
    <w:rsid w:val="00AD03BB"/>
    <w:rsid w:val="00AD04EE"/>
    <w:rsid w:val="00AD1403"/>
    <w:rsid w:val="00AD16AF"/>
    <w:rsid w:val="00AD18B4"/>
    <w:rsid w:val="00AD1B43"/>
    <w:rsid w:val="00AD2287"/>
    <w:rsid w:val="00AD22FA"/>
    <w:rsid w:val="00AD4CAB"/>
    <w:rsid w:val="00AD5AFE"/>
    <w:rsid w:val="00AD6507"/>
    <w:rsid w:val="00AD68AD"/>
    <w:rsid w:val="00AD7AED"/>
    <w:rsid w:val="00AE04C2"/>
    <w:rsid w:val="00AE0A41"/>
    <w:rsid w:val="00AE190B"/>
    <w:rsid w:val="00AE1ACA"/>
    <w:rsid w:val="00AE2A2D"/>
    <w:rsid w:val="00AE2AA6"/>
    <w:rsid w:val="00AE52F8"/>
    <w:rsid w:val="00AE5405"/>
    <w:rsid w:val="00AE6943"/>
    <w:rsid w:val="00AF081E"/>
    <w:rsid w:val="00AF0E96"/>
    <w:rsid w:val="00AF14C9"/>
    <w:rsid w:val="00AF18CB"/>
    <w:rsid w:val="00AF3550"/>
    <w:rsid w:val="00AF4122"/>
    <w:rsid w:val="00AF458E"/>
    <w:rsid w:val="00AF535D"/>
    <w:rsid w:val="00AF5654"/>
    <w:rsid w:val="00AF5BC3"/>
    <w:rsid w:val="00AF66F8"/>
    <w:rsid w:val="00AF7998"/>
    <w:rsid w:val="00B011A2"/>
    <w:rsid w:val="00B01829"/>
    <w:rsid w:val="00B01EB7"/>
    <w:rsid w:val="00B03175"/>
    <w:rsid w:val="00B031D0"/>
    <w:rsid w:val="00B05130"/>
    <w:rsid w:val="00B05EF0"/>
    <w:rsid w:val="00B07FFD"/>
    <w:rsid w:val="00B106B6"/>
    <w:rsid w:val="00B10AC8"/>
    <w:rsid w:val="00B11856"/>
    <w:rsid w:val="00B124F4"/>
    <w:rsid w:val="00B12C1E"/>
    <w:rsid w:val="00B135D6"/>
    <w:rsid w:val="00B1419F"/>
    <w:rsid w:val="00B14315"/>
    <w:rsid w:val="00B14834"/>
    <w:rsid w:val="00B14EE0"/>
    <w:rsid w:val="00B1556C"/>
    <w:rsid w:val="00B15BE7"/>
    <w:rsid w:val="00B16E84"/>
    <w:rsid w:val="00B1769E"/>
    <w:rsid w:val="00B20CD8"/>
    <w:rsid w:val="00B22792"/>
    <w:rsid w:val="00B232B9"/>
    <w:rsid w:val="00B234B9"/>
    <w:rsid w:val="00B2385D"/>
    <w:rsid w:val="00B23F5E"/>
    <w:rsid w:val="00B24109"/>
    <w:rsid w:val="00B24288"/>
    <w:rsid w:val="00B25EDF"/>
    <w:rsid w:val="00B26A75"/>
    <w:rsid w:val="00B277EE"/>
    <w:rsid w:val="00B3046E"/>
    <w:rsid w:val="00B3076F"/>
    <w:rsid w:val="00B30BB7"/>
    <w:rsid w:val="00B317DF"/>
    <w:rsid w:val="00B3209C"/>
    <w:rsid w:val="00B322D0"/>
    <w:rsid w:val="00B323A4"/>
    <w:rsid w:val="00B33A3F"/>
    <w:rsid w:val="00B33A8E"/>
    <w:rsid w:val="00B34866"/>
    <w:rsid w:val="00B35382"/>
    <w:rsid w:val="00B35527"/>
    <w:rsid w:val="00B36A8B"/>
    <w:rsid w:val="00B40368"/>
    <w:rsid w:val="00B418AA"/>
    <w:rsid w:val="00B41BCF"/>
    <w:rsid w:val="00B42FFC"/>
    <w:rsid w:val="00B43079"/>
    <w:rsid w:val="00B45D40"/>
    <w:rsid w:val="00B45EFE"/>
    <w:rsid w:val="00B46952"/>
    <w:rsid w:val="00B46D63"/>
    <w:rsid w:val="00B46DEF"/>
    <w:rsid w:val="00B476BE"/>
    <w:rsid w:val="00B477A1"/>
    <w:rsid w:val="00B47D8D"/>
    <w:rsid w:val="00B47E0B"/>
    <w:rsid w:val="00B47F24"/>
    <w:rsid w:val="00B50AD3"/>
    <w:rsid w:val="00B50FE8"/>
    <w:rsid w:val="00B520F6"/>
    <w:rsid w:val="00B53AB0"/>
    <w:rsid w:val="00B55244"/>
    <w:rsid w:val="00B552B4"/>
    <w:rsid w:val="00B558FD"/>
    <w:rsid w:val="00B5594D"/>
    <w:rsid w:val="00B5626F"/>
    <w:rsid w:val="00B56DB0"/>
    <w:rsid w:val="00B60269"/>
    <w:rsid w:val="00B612B7"/>
    <w:rsid w:val="00B62549"/>
    <w:rsid w:val="00B6279F"/>
    <w:rsid w:val="00B637AB"/>
    <w:rsid w:val="00B65172"/>
    <w:rsid w:val="00B652D0"/>
    <w:rsid w:val="00B660C6"/>
    <w:rsid w:val="00B671F0"/>
    <w:rsid w:val="00B67FC2"/>
    <w:rsid w:val="00B70202"/>
    <w:rsid w:val="00B706CA"/>
    <w:rsid w:val="00B7135C"/>
    <w:rsid w:val="00B7211C"/>
    <w:rsid w:val="00B722B2"/>
    <w:rsid w:val="00B72365"/>
    <w:rsid w:val="00B72A37"/>
    <w:rsid w:val="00B73446"/>
    <w:rsid w:val="00B73EDA"/>
    <w:rsid w:val="00B7410D"/>
    <w:rsid w:val="00B7453C"/>
    <w:rsid w:val="00B74655"/>
    <w:rsid w:val="00B753DD"/>
    <w:rsid w:val="00B75421"/>
    <w:rsid w:val="00B7563F"/>
    <w:rsid w:val="00B768F0"/>
    <w:rsid w:val="00B77C19"/>
    <w:rsid w:val="00B8149F"/>
    <w:rsid w:val="00B82E98"/>
    <w:rsid w:val="00B83511"/>
    <w:rsid w:val="00B83671"/>
    <w:rsid w:val="00B8406F"/>
    <w:rsid w:val="00B84148"/>
    <w:rsid w:val="00B8414B"/>
    <w:rsid w:val="00B8556F"/>
    <w:rsid w:val="00B85636"/>
    <w:rsid w:val="00B85F83"/>
    <w:rsid w:val="00B860A9"/>
    <w:rsid w:val="00B86671"/>
    <w:rsid w:val="00B90BE5"/>
    <w:rsid w:val="00B92D5D"/>
    <w:rsid w:val="00B94A05"/>
    <w:rsid w:val="00B94AB0"/>
    <w:rsid w:val="00B95D0C"/>
    <w:rsid w:val="00B95F31"/>
    <w:rsid w:val="00B961D0"/>
    <w:rsid w:val="00B976E8"/>
    <w:rsid w:val="00BA04B7"/>
    <w:rsid w:val="00BA04F4"/>
    <w:rsid w:val="00BA0ABA"/>
    <w:rsid w:val="00BA176B"/>
    <w:rsid w:val="00BA1D9D"/>
    <w:rsid w:val="00BA2F43"/>
    <w:rsid w:val="00BA301A"/>
    <w:rsid w:val="00BA32C4"/>
    <w:rsid w:val="00BA3348"/>
    <w:rsid w:val="00BA35A5"/>
    <w:rsid w:val="00BA3888"/>
    <w:rsid w:val="00BA44DD"/>
    <w:rsid w:val="00BA48CD"/>
    <w:rsid w:val="00BA535B"/>
    <w:rsid w:val="00BA66C1"/>
    <w:rsid w:val="00BA6D01"/>
    <w:rsid w:val="00BB04A0"/>
    <w:rsid w:val="00BB0968"/>
    <w:rsid w:val="00BB0B34"/>
    <w:rsid w:val="00BB1733"/>
    <w:rsid w:val="00BB24B7"/>
    <w:rsid w:val="00BB312B"/>
    <w:rsid w:val="00BB3B97"/>
    <w:rsid w:val="00BB3E18"/>
    <w:rsid w:val="00BB46E3"/>
    <w:rsid w:val="00BB480B"/>
    <w:rsid w:val="00BB550D"/>
    <w:rsid w:val="00BB556C"/>
    <w:rsid w:val="00BB559D"/>
    <w:rsid w:val="00BB5B35"/>
    <w:rsid w:val="00BB5F59"/>
    <w:rsid w:val="00BB62E6"/>
    <w:rsid w:val="00BC084C"/>
    <w:rsid w:val="00BC1F91"/>
    <w:rsid w:val="00BC2AAF"/>
    <w:rsid w:val="00BC2EE8"/>
    <w:rsid w:val="00BC32F4"/>
    <w:rsid w:val="00BC57CC"/>
    <w:rsid w:val="00BC6092"/>
    <w:rsid w:val="00BC6B86"/>
    <w:rsid w:val="00BC7723"/>
    <w:rsid w:val="00BD02AB"/>
    <w:rsid w:val="00BD089F"/>
    <w:rsid w:val="00BD2D1D"/>
    <w:rsid w:val="00BD34BF"/>
    <w:rsid w:val="00BD3F23"/>
    <w:rsid w:val="00BD3F59"/>
    <w:rsid w:val="00BD5356"/>
    <w:rsid w:val="00BD6661"/>
    <w:rsid w:val="00BD77A5"/>
    <w:rsid w:val="00BD7C8A"/>
    <w:rsid w:val="00BE09A0"/>
    <w:rsid w:val="00BE144F"/>
    <w:rsid w:val="00BE1D96"/>
    <w:rsid w:val="00BE2982"/>
    <w:rsid w:val="00BE29E1"/>
    <w:rsid w:val="00BE5AAD"/>
    <w:rsid w:val="00BE624F"/>
    <w:rsid w:val="00BF2235"/>
    <w:rsid w:val="00BF2C40"/>
    <w:rsid w:val="00BF332C"/>
    <w:rsid w:val="00BF657B"/>
    <w:rsid w:val="00BF6842"/>
    <w:rsid w:val="00BF6F22"/>
    <w:rsid w:val="00C000A2"/>
    <w:rsid w:val="00C00449"/>
    <w:rsid w:val="00C01474"/>
    <w:rsid w:val="00C0211B"/>
    <w:rsid w:val="00C03412"/>
    <w:rsid w:val="00C034E9"/>
    <w:rsid w:val="00C048F3"/>
    <w:rsid w:val="00C05992"/>
    <w:rsid w:val="00C0606C"/>
    <w:rsid w:val="00C07256"/>
    <w:rsid w:val="00C07ACF"/>
    <w:rsid w:val="00C1014F"/>
    <w:rsid w:val="00C105A2"/>
    <w:rsid w:val="00C10E18"/>
    <w:rsid w:val="00C10EA3"/>
    <w:rsid w:val="00C11592"/>
    <w:rsid w:val="00C11C60"/>
    <w:rsid w:val="00C1267B"/>
    <w:rsid w:val="00C1337E"/>
    <w:rsid w:val="00C13E66"/>
    <w:rsid w:val="00C1499D"/>
    <w:rsid w:val="00C21E76"/>
    <w:rsid w:val="00C22CBB"/>
    <w:rsid w:val="00C2385D"/>
    <w:rsid w:val="00C23949"/>
    <w:rsid w:val="00C24643"/>
    <w:rsid w:val="00C266BC"/>
    <w:rsid w:val="00C27B5C"/>
    <w:rsid w:val="00C30983"/>
    <w:rsid w:val="00C30D79"/>
    <w:rsid w:val="00C30EB3"/>
    <w:rsid w:val="00C3201C"/>
    <w:rsid w:val="00C32CF5"/>
    <w:rsid w:val="00C3315F"/>
    <w:rsid w:val="00C331A3"/>
    <w:rsid w:val="00C33FCF"/>
    <w:rsid w:val="00C3437C"/>
    <w:rsid w:val="00C34986"/>
    <w:rsid w:val="00C36BE0"/>
    <w:rsid w:val="00C37691"/>
    <w:rsid w:val="00C414D1"/>
    <w:rsid w:val="00C43643"/>
    <w:rsid w:val="00C44BF8"/>
    <w:rsid w:val="00C451F0"/>
    <w:rsid w:val="00C45F20"/>
    <w:rsid w:val="00C46078"/>
    <w:rsid w:val="00C467E2"/>
    <w:rsid w:val="00C46890"/>
    <w:rsid w:val="00C46CBE"/>
    <w:rsid w:val="00C509EC"/>
    <w:rsid w:val="00C50DA4"/>
    <w:rsid w:val="00C52706"/>
    <w:rsid w:val="00C54359"/>
    <w:rsid w:val="00C54528"/>
    <w:rsid w:val="00C5455F"/>
    <w:rsid w:val="00C573CA"/>
    <w:rsid w:val="00C57564"/>
    <w:rsid w:val="00C575F4"/>
    <w:rsid w:val="00C604BA"/>
    <w:rsid w:val="00C60E03"/>
    <w:rsid w:val="00C61FA2"/>
    <w:rsid w:val="00C63AC2"/>
    <w:rsid w:val="00C63DE0"/>
    <w:rsid w:val="00C6409A"/>
    <w:rsid w:val="00C644E1"/>
    <w:rsid w:val="00C64749"/>
    <w:rsid w:val="00C654D4"/>
    <w:rsid w:val="00C65771"/>
    <w:rsid w:val="00C65B44"/>
    <w:rsid w:val="00C66527"/>
    <w:rsid w:val="00C6724B"/>
    <w:rsid w:val="00C701B6"/>
    <w:rsid w:val="00C70469"/>
    <w:rsid w:val="00C705DD"/>
    <w:rsid w:val="00C70E2B"/>
    <w:rsid w:val="00C71430"/>
    <w:rsid w:val="00C7150C"/>
    <w:rsid w:val="00C71993"/>
    <w:rsid w:val="00C719D7"/>
    <w:rsid w:val="00C71C71"/>
    <w:rsid w:val="00C72AF5"/>
    <w:rsid w:val="00C72B14"/>
    <w:rsid w:val="00C737F7"/>
    <w:rsid w:val="00C73921"/>
    <w:rsid w:val="00C7590A"/>
    <w:rsid w:val="00C76A56"/>
    <w:rsid w:val="00C76D8D"/>
    <w:rsid w:val="00C77426"/>
    <w:rsid w:val="00C77567"/>
    <w:rsid w:val="00C80C9E"/>
    <w:rsid w:val="00C81EE3"/>
    <w:rsid w:val="00C82835"/>
    <w:rsid w:val="00C82F6F"/>
    <w:rsid w:val="00C83488"/>
    <w:rsid w:val="00C84F15"/>
    <w:rsid w:val="00C85655"/>
    <w:rsid w:val="00C85FA3"/>
    <w:rsid w:val="00C8608E"/>
    <w:rsid w:val="00C87051"/>
    <w:rsid w:val="00C870BF"/>
    <w:rsid w:val="00C872E5"/>
    <w:rsid w:val="00C877E4"/>
    <w:rsid w:val="00C9033C"/>
    <w:rsid w:val="00C905B1"/>
    <w:rsid w:val="00C906F6"/>
    <w:rsid w:val="00C90B21"/>
    <w:rsid w:val="00C9189B"/>
    <w:rsid w:val="00C929C4"/>
    <w:rsid w:val="00C92B88"/>
    <w:rsid w:val="00C92FC9"/>
    <w:rsid w:val="00C93404"/>
    <w:rsid w:val="00C93412"/>
    <w:rsid w:val="00C935BE"/>
    <w:rsid w:val="00C94CEF"/>
    <w:rsid w:val="00C95722"/>
    <w:rsid w:val="00C95F40"/>
    <w:rsid w:val="00C96362"/>
    <w:rsid w:val="00C96B74"/>
    <w:rsid w:val="00C96C6F"/>
    <w:rsid w:val="00CA07E5"/>
    <w:rsid w:val="00CA1FAD"/>
    <w:rsid w:val="00CA27CE"/>
    <w:rsid w:val="00CA2BF6"/>
    <w:rsid w:val="00CA2D5E"/>
    <w:rsid w:val="00CA531A"/>
    <w:rsid w:val="00CA6027"/>
    <w:rsid w:val="00CA7BBB"/>
    <w:rsid w:val="00CB0D9C"/>
    <w:rsid w:val="00CB125F"/>
    <w:rsid w:val="00CB185A"/>
    <w:rsid w:val="00CB1C80"/>
    <w:rsid w:val="00CB1D73"/>
    <w:rsid w:val="00CB2D65"/>
    <w:rsid w:val="00CB3823"/>
    <w:rsid w:val="00CB3964"/>
    <w:rsid w:val="00CB4748"/>
    <w:rsid w:val="00CB5FAD"/>
    <w:rsid w:val="00CB6330"/>
    <w:rsid w:val="00CB7083"/>
    <w:rsid w:val="00CC041F"/>
    <w:rsid w:val="00CC09DF"/>
    <w:rsid w:val="00CC0A3B"/>
    <w:rsid w:val="00CC1B39"/>
    <w:rsid w:val="00CC20F9"/>
    <w:rsid w:val="00CC2A86"/>
    <w:rsid w:val="00CC2EF3"/>
    <w:rsid w:val="00CC3579"/>
    <w:rsid w:val="00CC3F42"/>
    <w:rsid w:val="00CC483F"/>
    <w:rsid w:val="00CC5033"/>
    <w:rsid w:val="00CC5916"/>
    <w:rsid w:val="00CC5E15"/>
    <w:rsid w:val="00CC722D"/>
    <w:rsid w:val="00CC722F"/>
    <w:rsid w:val="00CD0A7D"/>
    <w:rsid w:val="00CD19F6"/>
    <w:rsid w:val="00CD1FDE"/>
    <w:rsid w:val="00CD2172"/>
    <w:rsid w:val="00CD29A6"/>
    <w:rsid w:val="00CD3390"/>
    <w:rsid w:val="00CD3C31"/>
    <w:rsid w:val="00CD491F"/>
    <w:rsid w:val="00CD55FF"/>
    <w:rsid w:val="00CD7A47"/>
    <w:rsid w:val="00CD7E25"/>
    <w:rsid w:val="00CE06C1"/>
    <w:rsid w:val="00CE1590"/>
    <w:rsid w:val="00CE1A86"/>
    <w:rsid w:val="00CE1C66"/>
    <w:rsid w:val="00CE1D0D"/>
    <w:rsid w:val="00CE22DE"/>
    <w:rsid w:val="00CE2C51"/>
    <w:rsid w:val="00CE41A6"/>
    <w:rsid w:val="00CE4F20"/>
    <w:rsid w:val="00CE51DF"/>
    <w:rsid w:val="00CE61C1"/>
    <w:rsid w:val="00CE74EE"/>
    <w:rsid w:val="00CE7B34"/>
    <w:rsid w:val="00CF11C1"/>
    <w:rsid w:val="00CF1554"/>
    <w:rsid w:val="00CF18CF"/>
    <w:rsid w:val="00CF2610"/>
    <w:rsid w:val="00CF440D"/>
    <w:rsid w:val="00CF528A"/>
    <w:rsid w:val="00CF5ED9"/>
    <w:rsid w:val="00CF6B92"/>
    <w:rsid w:val="00CF6DED"/>
    <w:rsid w:val="00CF7D23"/>
    <w:rsid w:val="00D003E0"/>
    <w:rsid w:val="00D00841"/>
    <w:rsid w:val="00D00B95"/>
    <w:rsid w:val="00D00D56"/>
    <w:rsid w:val="00D01571"/>
    <w:rsid w:val="00D017B7"/>
    <w:rsid w:val="00D036B2"/>
    <w:rsid w:val="00D0391A"/>
    <w:rsid w:val="00D048DE"/>
    <w:rsid w:val="00D04C10"/>
    <w:rsid w:val="00D05580"/>
    <w:rsid w:val="00D0582C"/>
    <w:rsid w:val="00D05BCC"/>
    <w:rsid w:val="00D05C4A"/>
    <w:rsid w:val="00D0662D"/>
    <w:rsid w:val="00D06895"/>
    <w:rsid w:val="00D07DC1"/>
    <w:rsid w:val="00D106E0"/>
    <w:rsid w:val="00D10BD0"/>
    <w:rsid w:val="00D1120A"/>
    <w:rsid w:val="00D113C5"/>
    <w:rsid w:val="00D11F92"/>
    <w:rsid w:val="00D127DE"/>
    <w:rsid w:val="00D1295D"/>
    <w:rsid w:val="00D12EEA"/>
    <w:rsid w:val="00D12F12"/>
    <w:rsid w:val="00D141E6"/>
    <w:rsid w:val="00D149A7"/>
    <w:rsid w:val="00D14AA9"/>
    <w:rsid w:val="00D15A2C"/>
    <w:rsid w:val="00D15EFA"/>
    <w:rsid w:val="00D17503"/>
    <w:rsid w:val="00D20206"/>
    <w:rsid w:val="00D20C80"/>
    <w:rsid w:val="00D21436"/>
    <w:rsid w:val="00D22B32"/>
    <w:rsid w:val="00D23738"/>
    <w:rsid w:val="00D238BE"/>
    <w:rsid w:val="00D23A9E"/>
    <w:rsid w:val="00D242BA"/>
    <w:rsid w:val="00D245A0"/>
    <w:rsid w:val="00D25176"/>
    <w:rsid w:val="00D255F3"/>
    <w:rsid w:val="00D26193"/>
    <w:rsid w:val="00D26561"/>
    <w:rsid w:val="00D26DFF"/>
    <w:rsid w:val="00D26F70"/>
    <w:rsid w:val="00D30766"/>
    <w:rsid w:val="00D30A83"/>
    <w:rsid w:val="00D31867"/>
    <w:rsid w:val="00D33283"/>
    <w:rsid w:val="00D3394A"/>
    <w:rsid w:val="00D33A0B"/>
    <w:rsid w:val="00D33B11"/>
    <w:rsid w:val="00D33EDF"/>
    <w:rsid w:val="00D34EAA"/>
    <w:rsid w:val="00D3507C"/>
    <w:rsid w:val="00D35630"/>
    <w:rsid w:val="00D36BA2"/>
    <w:rsid w:val="00D41219"/>
    <w:rsid w:val="00D416F6"/>
    <w:rsid w:val="00D428BA"/>
    <w:rsid w:val="00D43E34"/>
    <w:rsid w:val="00D44080"/>
    <w:rsid w:val="00D443D1"/>
    <w:rsid w:val="00D44639"/>
    <w:rsid w:val="00D44B9E"/>
    <w:rsid w:val="00D45309"/>
    <w:rsid w:val="00D47802"/>
    <w:rsid w:val="00D50258"/>
    <w:rsid w:val="00D50573"/>
    <w:rsid w:val="00D50920"/>
    <w:rsid w:val="00D5100E"/>
    <w:rsid w:val="00D51205"/>
    <w:rsid w:val="00D516C1"/>
    <w:rsid w:val="00D527A0"/>
    <w:rsid w:val="00D52DC5"/>
    <w:rsid w:val="00D53B14"/>
    <w:rsid w:val="00D53BDF"/>
    <w:rsid w:val="00D53F06"/>
    <w:rsid w:val="00D546D5"/>
    <w:rsid w:val="00D5483A"/>
    <w:rsid w:val="00D55490"/>
    <w:rsid w:val="00D554F7"/>
    <w:rsid w:val="00D55D18"/>
    <w:rsid w:val="00D56644"/>
    <w:rsid w:val="00D56B57"/>
    <w:rsid w:val="00D574B5"/>
    <w:rsid w:val="00D603B7"/>
    <w:rsid w:val="00D61177"/>
    <w:rsid w:val="00D6150C"/>
    <w:rsid w:val="00D61775"/>
    <w:rsid w:val="00D61AB1"/>
    <w:rsid w:val="00D61F9B"/>
    <w:rsid w:val="00D62297"/>
    <w:rsid w:val="00D63387"/>
    <w:rsid w:val="00D6402F"/>
    <w:rsid w:val="00D6687A"/>
    <w:rsid w:val="00D668A2"/>
    <w:rsid w:val="00D6707C"/>
    <w:rsid w:val="00D678C7"/>
    <w:rsid w:val="00D70016"/>
    <w:rsid w:val="00D7003E"/>
    <w:rsid w:val="00D7030A"/>
    <w:rsid w:val="00D706A0"/>
    <w:rsid w:val="00D71E52"/>
    <w:rsid w:val="00D73EE3"/>
    <w:rsid w:val="00D756A6"/>
    <w:rsid w:val="00D7650D"/>
    <w:rsid w:val="00D76B81"/>
    <w:rsid w:val="00D76D59"/>
    <w:rsid w:val="00D77320"/>
    <w:rsid w:val="00D80349"/>
    <w:rsid w:val="00D8068B"/>
    <w:rsid w:val="00D818E8"/>
    <w:rsid w:val="00D81B4B"/>
    <w:rsid w:val="00D82A30"/>
    <w:rsid w:val="00D82C58"/>
    <w:rsid w:val="00D82DF9"/>
    <w:rsid w:val="00D83121"/>
    <w:rsid w:val="00D84FC7"/>
    <w:rsid w:val="00D852E4"/>
    <w:rsid w:val="00D865E8"/>
    <w:rsid w:val="00D87567"/>
    <w:rsid w:val="00D87578"/>
    <w:rsid w:val="00D90B5A"/>
    <w:rsid w:val="00D90CE8"/>
    <w:rsid w:val="00D90CEB"/>
    <w:rsid w:val="00D9104B"/>
    <w:rsid w:val="00D917FA"/>
    <w:rsid w:val="00D92885"/>
    <w:rsid w:val="00D92901"/>
    <w:rsid w:val="00D94128"/>
    <w:rsid w:val="00D943A3"/>
    <w:rsid w:val="00D94AB7"/>
    <w:rsid w:val="00D95641"/>
    <w:rsid w:val="00D95894"/>
    <w:rsid w:val="00D97E3B"/>
    <w:rsid w:val="00DA09A0"/>
    <w:rsid w:val="00DA20F3"/>
    <w:rsid w:val="00DA316C"/>
    <w:rsid w:val="00DA4351"/>
    <w:rsid w:val="00DA60A3"/>
    <w:rsid w:val="00DA73B0"/>
    <w:rsid w:val="00DA779C"/>
    <w:rsid w:val="00DB12CF"/>
    <w:rsid w:val="00DB1465"/>
    <w:rsid w:val="00DB2197"/>
    <w:rsid w:val="00DB2304"/>
    <w:rsid w:val="00DB2566"/>
    <w:rsid w:val="00DB2D75"/>
    <w:rsid w:val="00DB2DAB"/>
    <w:rsid w:val="00DB3973"/>
    <w:rsid w:val="00DB52C8"/>
    <w:rsid w:val="00DB5B99"/>
    <w:rsid w:val="00DB5DBC"/>
    <w:rsid w:val="00DB79F0"/>
    <w:rsid w:val="00DB7A22"/>
    <w:rsid w:val="00DB7B7E"/>
    <w:rsid w:val="00DC0E46"/>
    <w:rsid w:val="00DC26A4"/>
    <w:rsid w:val="00DC2C2C"/>
    <w:rsid w:val="00DC3B47"/>
    <w:rsid w:val="00DC4265"/>
    <w:rsid w:val="00DC44FD"/>
    <w:rsid w:val="00DC460B"/>
    <w:rsid w:val="00DC4F18"/>
    <w:rsid w:val="00DC5214"/>
    <w:rsid w:val="00DC67E3"/>
    <w:rsid w:val="00DC6FF7"/>
    <w:rsid w:val="00DC729D"/>
    <w:rsid w:val="00DD134F"/>
    <w:rsid w:val="00DD14D2"/>
    <w:rsid w:val="00DD41B9"/>
    <w:rsid w:val="00DD44FE"/>
    <w:rsid w:val="00DD4772"/>
    <w:rsid w:val="00DD548C"/>
    <w:rsid w:val="00DD5609"/>
    <w:rsid w:val="00DD6503"/>
    <w:rsid w:val="00DD77EB"/>
    <w:rsid w:val="00DD7A00"/>
    <w:rsid w:val="00DE0C71"/>
    <w:rsid w:val="00DE1060"/>
    <w:rsid w:val="00DE2269"/>
    <w:rsid w:val="00DE24FE"/>
    <w:rsid w:val="00DE3258"/>
    <w:rsid w:val="00DE32F8"/>
    <w:rsid w:val="00DE3A69"/>
    <w:rsid w:val="00DE3DEE"/>
    <w:rsid w:val="00DE40EB"/>
    <w:rsid w:val="00DE4A29"/>
    <w:rsid w:val="00DE51BD"/>
    <w:rsid w:val="00DE7A90"/>
    <w:rsid w:val="00DF0365"/>
    <w:rsid w:val="00DF130C"/>
    <w:rsid w:val="00DF2581"/>
    <w:rsid w:val="00DF3755"/>
    <w:rsid w:val="00DF388D"/>
    <w:rsid w:val="00DF3EA5"/>
    <w:rsid w:val="00DF449D"/>
    <w:rsid w:val="00DF470F"/>
    <w:rsid w:val="00DF55AE"/>
    <w:rsid w:val="00DF5BE7"/>
    <w:rsid w:val="00E001E3"/>
    <w:rsid w:val="00E00317"/>
    <w:rsid w:val="00E0063A"/>
    <w:rsid w:val="00E00EF0"/>
    <w:rsid w:val="00E01691"/>
    <w:rsid w:val="00E02B52"/>
    <w:rsid w:val="00E02E16"/>
    <w:rsid w:val="00E03C5C"/>
    <w:rsid w:val="00E04171"/>
    <w:rsid w:val="00E041FE"/>
    <w:rsid w:val="00E04F34"/>
    <w:rsid w:val="00E04F45"/>
    <w:rsid w:val="00E04FA2"/>
    <w:rsid w:val="00E05FEA"/>
    <w:rsid w:val="00E063E4"/>
    <w:rsid w:val="00E07C05"/>
    <w:rsid w:val="00E10658"/>
    <w:rsid w:val="00E1143F"/>
    <w:rsid w:val="00E12A4B"/>
    <w:rsid w:val="00E13B74"/>
    <w:rsid w:val="00E13D91"/>
    <w:rsid w:val="00E14D69"/>
    <w:rsid w:val="00E16A4A"/>
    <w:rsid w:val="00E17024"/>
    <w:rsid w:val="00E20937"/>
    <w:rsid w:val="00E22338"/>
    <w:rsid w:val="00E2339F"/>
    <w:rsid w:val="00E236EF"/>
    <w:rsid w:val="00E241CE"/>
    <w:rsid w:val="00E2479A"/>
    <w:rsid w:val="00E248E3"/>
    <w:rsid w:val="00E2490D"/>
    <w:rsid w:val="00E254F1"/>
    <w:rsid w:val="00E25A65"/>
    <w:rsid w:val="00E27CFF"/>
    <w:rsid w:val="00E27F12"/>
    <w:rsid w:val="00E30892"/>
    <w:rsid w:val="00E30AE4"/>
    <w:rsid w:val="00E31648"/>
    <w:rsid w:val="00E33EF7"/>
    <w:rsid w:val="00E344E8"/>
    <w:rsid w:val="00E35410"/>
    <w:rsid w:val="00E35CAA"/>
    <w:rsid w:val="00E366AD"/>
    <w:rsid w:val="00E3685E"/>
    <w:rsid w:val="00E368FC"/>
    <w:rsid w:val="00E36DC1"/>
    <w:rsid w:val="00E36EC4"/>
    <w:rsid w:val="00E37786"/>
    <w:rsid w:val="00E37BD3"/>
    <w:rsid w:val="00E404DB"/>
    <w:rsid w:val="00E40E5F"/>
    <w:rsid w:val="00E417D0"/>
    <w:rsid w:val="00E41F70"/>
    <w:rsid w:val="00E42B07"/>
    <w:rsid w:val="00E43D58"/>
    <w:rsid w:val="00E46362"/>
    <w:rsid w:val="00E464A4"/>
    <w:rsid w:val="00E478E7"/>
    <w:rsid w:val="00E47DB6"/>
    <w:rsid w:val="00E50486"/>
    <w:rsid w:val="00E507D7"/>
    <w:rsid w:val="00E509C0"/>
    <w:rsid w:val="00E51ADD"/>
    <w:rsid w:val="00E51B27"/>
    <w:rsid w:val="00E5299D"/>
    <w:rsid w:val="00E530F0"/>
    <w:rsid w:val="00E53180"/>
    <w:rsid w:val="00E5357C"/>
    <w:rsid w:val="00E543C4"/>
    <w:rsid w:val="00E544A1"/>
    <w:rsid w:val="00E57219"/>
    <w:rsid w:val="00E57478"/>
    <w:rsid w:val="00E57BA8"/>
    <w:rsid w:val="00E60CFE"/>
    <w:rsid w:val="00E61974"/>
    <w:rsid w:val="00E6210B"/>
    <w:rsid w:val="00E63548"/>
    <w:rsid w:val="00E64E32"/>
    <w:rsid w:val="00E65CC7"/>
    <w:rsid w:val="00E701E6"/>
    <w:rsid w:val="00E708B4"/>
    <w:rsid w:val="00E70C23"/>
    <w:rsid w:val="00E7101E"/>
    <w:rsid w:val="00E714E5"/>
    <w:rsid w:val="00E719F0"/>
    <w:rsid w:val="00E72B48"/>
    <w:rsid w:val="00E74147"/>
    <w:rsid w:val="00E756F2"/>
    <w:rsid w:val="00E757BA"/>
    <w:rsid w:val="00E76F72"/>
    <w:rsid w:val="00E778D3"/>
    <w:rsid w:val="00E77A14"/>
    <w:rsid w:val="00E77F0C"/>
    <w:rsid w:val="00E804BC"/>
    <w:rsid w:val="00E80793"/>
    <w:rsid w:val="00E808F6"/>
    <w:rsid w:val="00E81731"/>
    <w:rsid w:val="00E8242A"/>
    <w:rsid w:val="00E8328E"/>
    <w:rsid w:val="00E846AC"/>
    <w:rsid w:val="00E8537D"/>
    <w:rsid w:val="00E8549E"/>
    <w:rsid w:val="00E85A61"/>
    <w:rsid w:val="00E85E7E"/>
    <w:rsid w:val="00E86DF9"/>
    <w:rsid w:val="00E87840"/>
    <w:rsid w:val="00E9059C"/>
    <w:rsid w:val="00E90823"/>
    <w:rsid w:val="00E910A2"/>
    <w:rsid w:val="00E922D6"/>
    <w:rsid w:val="00E93A93"/>
    <w:rsid w:val="00E94073"/>
    <w:rsid w:val="00E948F4"/>
    <w:rsid w:val="00E9549D"/>
    <w:rsid w:val="00E95B6B"/>
    <w:rsid w:val="00E967E7"/>
    <w:rsid w:val="00E972F2"/>
    <w:rsid w:val="00E97BBC"/>
    <w:rsid w:val="00E97C34"/>
    <w:rsid w:val="00EA08A3"/>
    <w:rsid w:val="00EA122B"/>
    <w:rsid w:val="00EA135B"/>
    <w:rsid w:val="00EA239B"/>
    <w:rsid w:val="00EA4236"/>
    <w:rsid w:val="00EA4606"/>
    <w:rsid w:val="00EA49C7"/>
    <w:rsid w:val="00EA4B84"/>
    <w:rsid w:val="00EA5A94"/>
    <w:rsid w:val="00EA5BBB"/>
    <w:rsid w:val="00EA5DD1"/>
    <w:rsid w:val="00EA60D1"/>
    <w:rsid w:val="00EA6D04"/>
    <w:rsid w:val="00EA761F"/>
    <w:rsid w:val="00EA7E3C"/>
    <w:rsid w:val="00EB009C"/>
    <w:rsid w:val="00EB0134"/>
    <w:rsid w:val="00EB0D52"/>
    <w:rsid w:val="00EB19BD"/>
    <w:rsid w:val="00EB1DB1"/>
    <w:rsid w:val="00EB312C"/>
    <w:rsid w:val="00EB3130"/>
    <w:rsid w:val="00EB3BC0"/>
    <w:rsid w:val="00EB3D02"/>
    <w:rsid w:val="00EB3FF5"/>
    <w:rsid w:val="00EB4898"/>
    <w:rsid w:val="00EB7151"/>
    <w:rsid w:val="00EB71D1"/>
    <w:rsid w:val="00EB7FEB"/>
    <w:rsid w:val="00EC0229"/>
    <w:rsid w:val="00EC0571"/>
    <w:rsid w:val="00EC2775"/>
    <w:rsid w:val="00EC2B4C"/>
    <w:rsid w:val="00EC317D"/>
    <w:rsid w:val="00EC3584"/>
    <w:rsid w:val="00EC377F"/>
    <w:rsid w:val="00EC39BE"/>
    <w:rsid w:val="00EC3AA4"/>
    <w:rsid w:val="00EC4044"/>
    <w:rsid w:val="00EC430B"/>
    <w:rsid w:val="00EC4412"/>
    <w:rsid w:val="00EC4AC3"/>
    <w:rsid w:val="00EC5005"/>
    <w:rsid w:val="00EC61E0"/>
    <w:rsid w:val="00ED1BE1"/>
    <w:rsid w:val="00ED25D0"/>
    <w:rsid w:val="00ED3086"/>
    <w:rsid w:val="00ED3BC8"/>
    <w:rsid w:val="00ED4649"/>
    <w:rsid w:val="00ED4ECF"/>
    <w:rsid w:val="00ED5524"/>
    <w:rsid w:val="00ED5AC9"/>
    <w:rsid w:val="00ED679B"/>
    <w:rsid w:val="00EE0102"/>
    <w:rsid w:val="00EE211D"/>
    <w:rsid w:val="00EE244B"/>
    <w:rsid w:val="00EE5128"/>
    <w:rsid w:val="00EE6FA4"/>
    <w:rsid w:val="00EE74A3"/>
    <w:rsid w:val="00EF11A6"/>
    <w:rsid w:val="00EF13DF"/>
    <w:rsid w:val="00EF14A7"/>
    <w:rsid w:val="00EF3591"/>
    <w:rsid w:val="00EF3A7A"/>
    <w:rsid w:val="00EF4935"/>
    <w:rsid w:val="00EF510E"/>
    <w:rsid w:val="00EF71B1"/>
    <w:rsid w:val="00EF73FB"/>
    <w:rsid w:val="00F0236C"/>
    <w:rsid w:val="00F03CE7"/>
    <w:rsid w:val="00F03E91"/>
    <w:rsid w:val="00F04BFF"/>
    <w:rsid w:val="00F0584F"/>
    <w:rsid w:val="00F0587F"/>
    <w:rsid w:val="00F06C0E"/>
    <w:rsid w:val="00F06D8B"/>
    <w:rsid w:val="00F07C69"/>
    <w:rsid w:val="00F07E41"/>
    <w:rsid w:val="00F07E7D"/>
    <w:rsid w:val="00F126C1"/>
    <w:rsid w:val="00F12E66"/>
    <w:rsid w:val="00F13321"/>
    <w:rsid w:val="00F136DC"/>
    <w:rsid w:val="00F14AC8"/>
    <w:rsid w:val="00F1524F"/>
    <w:rsid w:val="00F155A3"/>
    <w:rsid w:val="00F15B51"/>
    <w:rsid w:val="00F16770"/>
    <w:rsid w:val="00F20012"/>
    <w:rsid w:val="00F20194"/>
    <w:rsid w:val="00F214D3"/>
    <w:rsid w:val="00F215F6"/>
    <w:rsid w:val="00F21B96"/>
    <w:rsid w:val="00F2271A"/>
    <w:rsid w:val="00F231AB"/>
    <w:rsid w:val="00F2577D"/>
    <w:rsid w:val="00F25D8A"/>
    <w:rsid w:val="00F267E9"/>
    <w:rsid w:val="00F26D48"/>
    <w:rsid w:val="00F2724C"/>
    <w:rsid w:val="00F279B2"/>
    <w:rsid w:val="00F308D8"/>
    <w:rsid w:val="00F308DA"/>
    <w:rsid w:val="00F30D89"/>
    <w:rsid w:val="00F30EF1"/>
    <w:rsid w:val="00F30F83"/>
    <w:rsid w:val="00F30F8E"/>
    <w:rsid w:val="00F32651"/>
    <w:rsid w:val="00F32FAF"/>
    <w:rsid w:val="00F335FE"/>
    <w:rsid w:val="00F343AA"/>
    <w:rsid w:val="00F36EB6"/>
    <w:rsid w:val="00F36F29"/>
    <w:rsid w:val="00F4276F"/>
    <w:rsid w:val="00F42C04"/>
    <w:rsid w:val="00F42C98"/>
    <w:rsid w:val="00F42CF5"/>
    <w:rsid w:val="00F43BE6"/>
    <w:rsid w:val="00F44B84"/>
    <w:rsid w:val="00F45398"/>
    <w:rsid w:val="00F45DA2"/>
    <w:rsid w:val="00F46EDD"/>
    <w:rsid w:val="00F47736"/>
    <w:rsid w:val="00F50710"/>
    <w:rsid w:val="00F507B8"/>
    <w:rsid w:val="00F5229D"/>
    <w:rsid w:val="00F5306A"/>
    <w:rsid w:val="00F530BD"/>
    <w:rsid w:val="00F53A44"/>
    <w:rsid w:val="00F53EC7"/>
    <w:rsid w:val="00F54ADF"/>
    <w:rsid w:val="00F54B46"/>
    <w:rsid w:val="00F54CB5"/>
    <w:rsid w:val="00F550B4"/>
    <w:rsid w:val="00F56D50"/>
    <w:rsid w:val="00F60530"/>
    <w:rsid w:val="00F61F10"/>
    <w:rsid w:val="00F62B81"/>
    <w:rsid w:val="00F630E9"/>
    <w:rsid w:val="00F63E34"/>
    <w:rsid w:val="00F642D1"/>
    <w:rsid w:val="00F6453B"/>
    <w:rsid w:val="00F6453C"/>
    <w:rsid w:val="00F64ECD"/>
    <w:rsid w:val="00F66A6D"/>
    <w:rsid w:val="00F672C8"/>
    <w:rsid w:val="00F67452"/>
    <w:rsid w:val="00F703E5"/>
    <w:rsid w:val="00F724D8"/>
    <w:rsid w:val="00F728D1"/>
    <w:rsid w:val="00F72F4C"/>
    <w:rsid w:val="00F733EF"/>
    <w:rsid w:val="00F73555"/>
    <w:rsid w:val="00F7595A"/>
    <w:rsid w:val="00F763D0"/>
    <w:rsid w:val="00F764D7"/>
    <w:rsid w:val="00F76C6F"/>
    <w:rsid w:val="00F76ED9"/>
    <w:rsid w:val="00F76F1C"/>
    <w:rsid w:val="00F80F17"/>
    <w:rsid w:val="00F81A95"/>
    <w:rsid w:val="00F81D0E"/>
    <w:rsid w:val="00F8222B"/>
    <w:rsid w:val="00F82856"/>
    <w:rsid w:val="00F837F9"/>
    <w:rsid w:val="00F83ADF"/>
    <w:rsid w:val="00F83EE6"/>
    <w:rsid w:val="00F843BB"/>
    <w:rsid w:val="00F8465E"/>
    <w:rsid w:val="00F84E88"/>
    <w:rsid w:val="00F85405"/>
    <w:rsid w:val="00F8580F"/>
    <w:rsid w:val="00F85823"/>
    <w:rsid w:val="00F87354"/>
    <w:rsid w:val="00F875C9"/>
    <w:rsid w:val="00F87922"/>
    <w:rsid w:val="00F87E6A"/>
    <w:rsid w:val="00F904EF"/>
    <w:rsid w:val="00F914C2"/>
    <w:rsid w:val="00F9224F"/>
    <w:rsid w:val="00F92AFE"/>
    <w:rsid w:val="00F92FB8"/>
    <w:rsid w:val="00F93316"/>
    <w:rsid w:val="00F93604"/>
    <w:rsid w:val="00F93D4C"/>
    <w:rsid w:val="00F94681"/>
    <w:rsid w:val="00F94849"/>
    <w:rsid w:val="00F94CBD"/>
    <w:rsid w:val="00F95482"/>
    <w:rsid w:val="00F95D8B"/>
    <w:rsid w:val="00F96B1E"/>
    <w:rsid w:val="00FA07FC"/>
    <w:rsid w:val="00FA10D8"/>
    <w:rsid w:val="00FA13F0"/>
    <w:rsid w:val="00FA2BFC"/>
    <w:rsid w:val="00FA2E2D"/>
    <w:rsid w:val="00FA3043"/>
    <w:rsid w:val="00FA3892"/>
    <w:rsid w:val="00FA4A9F"/>
    <w:rsid w:val="00FA54E5"/>
    <w:rsid w:val="00FB0F76"/>
    <w:rsid w:val="00FB2695"/>
    <w:rsid w:val="00FB327E"/>
    <w:rsid w:val="00FB351A"/>
    <w:rsid w:val="00FB376F"/>
    <w:rsid w:val="00FB481B"/>
    <w:rsid w:val="00FB58DE"/>
    <w:rsid w:val="00FB5B4D"/>
    <w:rsid w:val="00FB6907"/>
    <w:rsid w:val="00FB6F6F"/>
    <w:rsid w:val="00FB7803"/>
    <w:rsid w:val="00FC0465"/>
    <w:rsid w:val="00FC2941"/>
    <w:rsid w:val="00FC29D8"/>
    <w:rsid w:val="00FC2C9D"/>
    <w:rsid w:val="00FC4003"/>
    <w:rsid w:val="00FC4690"/>
    <w:rsid w:val="00FC64EF"/>
    <w:rsid w:val="00FC7B5C"/>
    <w:rsid w:val="00FD026F"/>
    <w:rsid w:val="00FD353D"/>
    <w:rsid w:val="00FD38C7"/>
    <w:rsid w:val="00FD41E8"/>
    <w:rsid w:val="00FD4925"/>
    <w:rsid w:val="00FD5576"/>
    <w:rsid w:val="00FD5DF4"/>
    <w:rsid w:val="00FD6214"/>
    <w:rsid w:val="00FD64D9"/>
    <w:rsid w:val="00FD66A7"/>
    <w:rsid w:val="00FD6EF2"/>
    <w:rsid w:val="00FD7C43"/>
    <w:rsid w:val="00FD7F14"/>
    <w:rsid w:val="00FD7FA3"/>
    <w:rsid w:val="00FE0469"/>
    <w:rsid w:val="00FE0B00"/>
    <w:rsid w:val="00FE0EA7"/>
    <w:rsid w:val="00FE2901"/>
    <w:rsid w:val="00FE2976"/>
    <w:rsid w:val="00FE370B"/>
    <w:rsid w:val="00FE3931"/>
    <w:rsid w:val="00FE3EC4"/>
    <w:rsid w:val="00FE5512"/>
    <w:rsid w:val="00FE578B"/>
    <w:rsid w:val="00FE7A2E"/>
    <w:rsid w:val="00FF00C3"/>
    <w:rsid w:val="00FF0829"/>
    <w:rsid w:val="00FF0A4B"/>
    <w:rsid w:val="00FF0BBA"/>
    <w:rsid w:val="00FF1189"/>
    <w:rsid w:val="00FF3149"/>
    <w:rsid w:val="00FF4114"/>
    <w:rsid w:val="00FF7025"/>
    <w:rsid w:val="00FF78C3"/>
    <w:rsid w:val="00FF7DEF"/>
  </w:rsids>
  <m:mathPr>
    <m:mathFont m:val="Cambria Math"/>
    <m:brkBin m:val="before"/>
    <m:brkBinSub m:val="--"/>
    <m:smallFrac/>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77E69"/>
  <w15:docId w15:val="{201FCFF4-68A8-4832-A254-18BD5CEA5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2A7807"/>
    <w:rPr>
      <w:rFonts w:ascii="微軟正黑體" w:eastAsia="微軟正黑體" w:cs="Arial"/>
      <w:bCs/>
      <w:sz w:val="24"/>
      <w:szCs w:val="32"/>
      <w:lang w:val="en-GB" w:eastAsia="en-US"/>
    </w:rPr>
  </w:style>
  <w:style w:type="paragraph" w:styleId="1">
    <w:name w:val="heading 1"/>
    <w:basedOn w:val="a1"/>
    <w:next w:val="a1"/>
    <w:link w:val="10"/>
    <w:autoRedefine/>
    <w:qFormat/>
    <w:rsid w:val="002A7807"/>
    <w:pPr>
      <w:numPr>
        <w:numId w:val="3"/>
      </w:numPr>
      <w:snapToGrid w:val="0"/>
      <w:spacing w:before="100" w:beforeAutospacing="1" w:after="100" w:afterAutospacing="1" w:line="276" w:lineRule="auto"/>
      <w:jc w:val="left"/>
      <w:outlineLvl w:val="0"/>
    </w:pPr>
    <w:rPr>
      <w:rFonts w:cs="Times New Roman"/>
      <w:b/>
      <w:bCs w:val="0"/>
      <w:iCs/>
      <w:sz w:val="28"/>
      <w:szCs w:val="28"/>
      <w:lang w:eastAsia="zh-TW"/>
    </w:rPr>
  </w:style>
  <w:style w:type="paragraph" w:styleId="20">
    <w:name w:val="heading 2"/>
    <w:basedOn w:val="1"/>
    <w:next w:val="a1"/>
    <w:link w:val="21"/>
    <w:autoRedefine/>
    <w:qFormat/>
    <w:rsid w:val="00650FA0"/>
    <w:pPr>
      <w:numPr>
        <w:ilvl w:val="1"/>
      </w:numPr>
      <w:ind w:left="567"/>
      <w:outlineLvl w:val="1"/>
    </w:pPr>
    <w:rPr>
      <w:bCs/>
      <w:sz w:val="24"/>
    </w:rPr>
  </w:style>
  <w:style w:type="paragraph" w:styleId="3">
    <w:name w:val="heading 3"/>
    <w:basedOn w:val="20"/>
    <w:next w:val="a1"/>
    <w:link w:val="30"/>
    <w:qFormat/>
    <w:rsid w:val="00A2791F"/>
    <w:pPr>
      <w:numPr>
        <w:ilvl w:val="2"/>
      </w:numPr>
      <w:ind w:left="0" w:firstLine="0"/>
      <w:outlineLvl w:val="2"/>
    </w:pPr>
    <w:rPr>
      <w:b w:val="0"/>
    </w:rPr>
  </w:style>
  <w:style w:type="paragraph" w:styleId="4">
    <w:name w:val="heading 4"/>
    <w:basedOn w:val="3"/>
    <w:next w:val="a1"/>
    <w:link w:val="40"/>
    <w:qFormat/>
    <w:rsid w:val="00A2791F"/>
    <w:pPr>
      <w:numPr>
        <w:ilvl w:val="3"/>
      </w:numPr>
      <w:outlineLvl w:val="3"/>
    </w:pPr>
    <w:rPr>
      <w:bCs w:val="0"/>
    </w:rPr>
  </w:style>
  <w:style w:type="paragraph" w:styleId="5">
    <w:name w:val="heading 5"/>
    <w:basedOn w:val="4"/>
    <w:next w:val="a1"/>
    <w:link w:val="50"/>
    <w:qFormat/>
    <w:pPr>
      <w:numPr>
        <w:ilvl w:val="4"/>
      </w:numPr>
      <w:ind w:left="737"/>
      <w:outlineLvl w:val="4"/>
    </w:pPr>
    <w:rPr>
      <w:bCs/>
      <w:iCs w:val="0"/>
      <w:szCs w:val="26"/>
    </w:rPr>
  </w:style>
  <w:style w:type="paragraph" w:styleId="6">
    <w:name w:val="heading 6"/>
    <w:basedOn w:val="1"/>
    <w:next w:val="a1"/>
    <w:link w:val="60"/>
    <w:qFormat/>
    <w:pPr>
      <w:numPr>
        <w:ilvl w:val="5"/>
      </w:numPr>
      <w:outlineLvl w:val="5"/>
    </w:pPr>
    <w:rPr>
      <w:bCs/>
      <w:sz w:val="24"/>
      <w:szCs w:val="22"/>
    </w:rPr>
  </w:style>
  <w:style w:type="paragraph" w:styleId="7">
    <w:name w:val="heading 7"/>
    <w:basedOn w:val="a0"/>
    <w:next w:val="a1"/>
    <w:link w:val="70"/>
    <w:qFormat/>
    <w:pPr>
      <w:numPr>
        <w:ilvl w:val="6"/>
        <w:numId w:val="1"/>
      </w:numPr>
      <w:spacing w:before="240" w:after="60"/>
      <w:outlineLvl w:val="6"/>
    </w:pPr>
    <w:rPr>
      <w:szCs w:val="24"/>
    </w:rPr>
  </w:style>
  <w:style w:type="paragraph" w:styleId="8">
    <w:name w:val="heading 8"/>
    <w:basedOn w:val="7"/>
    <w:next w:val="a1"/>
    <w:link w:val="80"/>
    <w:qFormat/>
    <w:pPr>
      <w:keepNext/>
      <w:numPr>
        <w:ilvl w:val="7"/>
      </w:numPr>
      <w:spacing w:before="0" w:after="240"/>
      <w:outlineLvl w:val="7"/>
    </w:pPr>
    <w:rPr>
      <w:rFonts w:ascii="Arial" w:hAnsi="Arial"/>
      <w:iCs/>
    </w:rPr>
  </w:style>
  <w:style w:type="paragraph" w:styleId="9">
    <w:name w:val="heading 9"/>
    <w:basedOn w:val="8"/>
    <w:next w:val="a1"/>
    <w:link w:val="90"/>
    <w:qFormat/>
    <w:pPr>
      <w:numPr>
        <w:ilvl w:val="8"/>
      </w:numPr>
      <w:outlineLvl w:val="8"/>
    </w:pPr>
    <w:rPr>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a5"/>
    <w:pPr>
      <w:jc w:val="both"/>
    </w:pPr>
  </w:style>
  <w:style w:type="character" w:styleId="a6">
    <w:name w:val="annotation reference"/>
    <w:semiHidden/>
    <w:rPr>
      <w:rFonts w:ascii="Arial" w:hAnsi="Arial"/>
      <w:sz w:val="22"/>
      <w:szCs w:val="16"/>
    </w:rPr>
  </w:style>
  <w:style w:type="paragraph" w:styleId="11">
    <w:name w:val="toc 1"/>
    <w:next w:val="a0"/>
    <w:uiPriority w:val="39"/>
    <w:rsid w:val="002A7807"/>
    <w:pPr>
      <w:tabs>
        <w:tab w:val="left" w:pos="0"/>
        <w:tab w:val="left" w:leader="dot" w:pos="9120"/>
      </w:tabs>
      <w:adjustRightInd w:val="0"/>
      <w:spacing w:after="60"/>
      <w:ind w:left="-284"/>
    </w:pPr>
    <w:rPr>
      <w:rFonts w:ascii="微軟正黑體" w:eastAsia="微軟正黑體" w:cstheme="minorBidi"/>
      <w:b/>
      <w:noProof/>
      <w:kern w:val="2"/>
      <w:sz w:val="24"/>
      <w:szCs w:val="22"/>
    </w:rPr>
  </w:style>
  <w:style w:type="paragraph" w:styleId="22">
    <w:name w:val="toc 2"/>
    <w:basedOn w:val="11"/>
    <w:next w:val="a0"/>
    <w:uiPriority w:val="39"/>
    <w:rsid w:val="00604FDA"/>
    <w:pPr>
      <w:tabs>
        <w:tab w:val="left" w:pos="737"/>
      </w:tabs>
      <w:ind w:left="0"/>
    </w:pPr>
    <w:rPr>
      <w:b w:val="0"/>
      <w:bCs/>
    </w:rPr>
  </w:style>
  <w:style w:type="paragraph" w:styleId="31">
    <w:name w:val="toc 3"/>
    <w:basedOn w:val="22"/>
    <w:next w:val="a0"/>
    <w:uiPriority w:val="39"/>
  </w:style>
  <w:style w:type="paragraph" w:styleId="41">
    <w:name w:val="toc 4"/>
    <w:basedOn w:val="31"/>
    <w:next w:val="a0"/>
    <w:uiPriority w:val="39"/>
  </w:style>
  <w:style w:type="paragraph" w:styleId="a7">
    <w:name w:val="Block Text"/>
    <w:basedOn w:val="a0"/>
    <w:pPr>
      <w:spacing w:after="240"/>
      <w:ind w:left="1440" w:right="1440"/>
    </w:pPr>
  </w:style>
  <w:style w:type="paragraph" w:styleId="23">
    <w:name w:val="Body Text 2"/>
    <w:aliases w:val=" double line spacing"/>
    <w:basedOn w:val="a1"/>
    <w:link w:val="24"/>
    <w:pPr>
      <w:spacing w:line="480" w:lineRule="auto"/>
    </w:pPr>
  </w:style>
  <w:style w:type="paragraph" w:styleId="a8">
    <w:name w:val="Document Map"/>
    <w:basedOn w:val="a0"/>
    <w:link w:val="a9"/>
    <w:semiHidden/>
    <w:pPr>
      <w:shd w:val="clear" w:color="auto" w:fill="000080"/>
    </w:pPr>
    <w:rPr>
      <w:rFonts w:ascii="Tahoma" w:hAnsi="Tahoma" w:cs="Tahoma"/>
    </w:rPr>
  </w:style>
  <w:style w:type="paragraph" w:styleId="aa">
    <w:name w:val="footer"/>
    <w:basedOn w:val="a0"/>
    <w:link w:val="ab"/>
    <w:pPr>
      <w:tabs>
        <w:tab w:val="center" w:pos="4153"/>
        <w:tab w:val="right" w:pos="8306"/>
      </w:tabs>
      <w:spacing w:before="60"/>
    </w:pPr>
    <w:rPr>
      <w:sz w:val="16"/>
    </w:rPr>
  </w:style>
  <w:style w:type="paragraph" w:styleId="ac">
    <w:name w:val="header"/>
    <w:basedOn w:val="a0"/>
    <w:link w:val="ad"/>
    <w:pPr>
      <w:tabs>
        <w:tab w:val="left" w:pos="851"/>
      </w:tabs>
    </w:pPr>
    <w:rPr>
      <w:sz w:val="16"/>
    </w:rPr>
  </w:style>
  <w:style w:type="character" w:styleId="ae">
    <w:name w:val="Hyperlink"/>
    <w:uiPriority w:val="99"/>
    <w:rPr>
      <w:rFonts w:ascii="Arial" w:hAnsi="Arial"/>
      <w:color w:val="0000FF"/>
      <w:u w:val="single"/>
    </w:rPr>
  </w:style>
  <w:style w:type="paragraph" w:styleId="12">
    <w:name w:val="index 1"/>
    <w:basedOn w:val="a0"/>
    <w:next w:val="a0"/>
    <w:semiHidden/>
    <w:pPr>
      <w:ind w:left="220" w:hanging="220"/>
    </w:pPr>
  </w:style>
  <w:style w:type="paragraph" w:styleId="25">
    <w:name w:val="index 2"/>
    <w:basedOn w:val="a0"/>
    <w:next w:val="a0"/>
    <w:semiHidden/>
    <w:pPr>
      <w:ind w:left="440" w:hanging="220"/>
    </w:pPr>
  </w:style>
  <w:style w:type="paragraph" w:styleId="32">
    <w:name w:val="index 3"/>
    <w:basedOn w:val="a0"/>
    <w:next w:val="a0"/>
    <w:semiHidden/>
    <w:pPr>
      <w:ind w:left="660" w:hanging="220"/>
    </w:pPr>
  </w:style>
  <w:style w:type="paragraph" w:styleId="42">
    <w:name w:val="index 4"/>
    <w:basedOn w:val="a0"/>
    <w:next w:val="a0"/>
    <w:semiHidden/>
    <w:pPr>
      <w:ind w:left="880" w:hanging="220"/>
    </w:pPr>
  </w:style>
  <w:style w:type="paragraph" w:styleId="a">
    <w:name w:val="List Bullet"/>
    <w:basedOn w:val="a1"/>
    <w:rsid w:val="0078054D"/>
    <w:pPr>
      <w:numPr>
        <w:numId w:val="2"/>
      </w:numPr>
    </w:pPr>
  </w:style>
  <w:style w:type="paragraph" w:styleId="af">
    <w:name w:val="List Number"/>
    <w:basedOn w:val="a1"/>
    <w:pPr>
      <w:tabs>
        <w:tab w:val="num" w:pos="369"/>
        <w:tab w:val="num" w:pos="720"/>
      </w:tabs>
      <w:ind w:left="369" w:hanging="369"/>
    </w:pPr>
  </w:style>
  <w:style w:type="character" w:styleId="af0">
    <w:name w:val="page number"/>
    <w:basedOn w:val="a2"/>
  </w:style>
  <w:style w:type="paragraph" w:customStyle="1" w:styleId="TableHeading">
    <w:name w:val="Table Heading"/>
    <w:basedOn w:val="a0"/>
    <w:pPr>
      <w:spacing w:before="40" w:after="20"/>
    </w:pPr>
    <w:rPr>
      <w:b/>
    </w:rPr>
  </w:style>
  <w:style w:type="paragraph" w:customStyle="1" w:styleId="Tabletext">
    <w:name w:val="Table text"/>
    <w:basedOn w:val="a0"/>
    <w:pPr>
      <w:spacing w:before="40" w:after="20"/>
    </w:pPr>
  </w:style>
  <w:style w:type="paragraph" w:styleId="af1">
    <w:name w:val="Title"/>
    <w:basedOn w:val="a0"/>
    <w:next w:val="1"/>
    <w:link w:val="af2"/>
    <w:qFormat/>
    <w:rsid w:val="00D45309"/>
    <w:pPr>
      <w:spacing w:after="240"/>
      <w:jc w:val="center"/>
    </w:pPr>
    <w:rPr>
      <w:b/>
      <w:bCs w:val="0"/>
      <w:caps/>
      <w:sz w:val="26"/>
    </w:rPr>
  </w:style>
  <w:style w:type="paragraph" w:styleId="33">
    <w:name w:val="Body Text 3"/>
    <w:basedOn w:val="a0"/>
    <w:link w:val="34"/>
    <w:rPr>
      <w:i/>
      <w:iCs/>
    </w:rPr>
  </w:style>
  <w:style w:type="paragraph" w:customStyle="1" w:styleId="Frontpage">
    <w:name w:val="Front page"/>
    <w:rPr>
      <w:rFonts w:ascii="Arial" w:hAnsi="Arial"/>
      <w:b/>
      <w:sz w:val="22"/>
      <w:lang w:val="en-GB" w:eastAsia="en-US"/>
    </w:rPr>
  </w:style>
  <w:style w:type="paragraph" w:customStyle="1" w:styleId="Frontpagetitle">
    <w:name w:val="Front page title"/>
    <w:pPr>
      <w:spacing w:line="264" w:lineRule="auto"/>
      <w:jc w:val="center"/>
    </w:pPr>
    <w:rPr>
      <w:rFonts w:ascii="Arial" w:hAnsi="Arial"/>
      <w:b/>
      <w:sz w:val="24"/>
      <w:lang w:val="en-GB" w:eastAsia="en-US"/>
    </w:rPr>
  </w:style>
  <w:style w:type="paragraph" w:customStyle="1" w:styleId="Frontpagelarger">
    <w:name w:val="Front page larger"/>
    <w:basedOn w:val="Frontpage"/>
    <w:rPr>
      <w:sz w:val="24"/>
    </w:rPr>
  </w:style>
  <w:style w:type="paragraph" w:customStyle="1" w:styleId="Frontpagetext">
    <w:name w:val="Front page text"/>
    <w:basedOn w:val="Frontpage"/>
    <w:pPr>
      <w:spacing w:line="264" w:lineRule="auto"/>
    </w:pPr>
    <w:rPr>
      <w:b w:val="0"/>
    </w:rPr>
  </w:style>
  <w:style w:type="paragraph" w:styleId="af3">
    <w:name w:val="caption"/>
    <w:basedOn w:val="a0"/>
    <w:next w:val="a1"/>
    <w:qFormat/>
    <w:rsid w:val="008A1700"/>
    <w:pPr>
      <w:spacing w:line="400" w:lineRule="exact"/>
      <w:jc w:val="center"/>
    </w:pPr>
    <w:rPr>
      <w:bCs w:val="0"/>
    </w:rPr>
  </w:style>
  <w:style w:type="paragraph" w:styleId="af4">
    <w:name w:val="Body Text Indent"/>
    <w:basedOn w:val="a0"/>
    <w:link w:val="af5"/>
    <w:pPr>
      <w:ind w:left="850"/>
      <w:jc w:val="both"/>
    </w:pPr>
  </w:style>
  <w:style w:type="character" w:styleId="af6">
    <w:name w:val="FollowedHyperlink"/>
    <w:rPr>
      <w:color w:val="800080"/>
      <w:u w:val="single"/>
    </w:rPr>
  </w:style>
  <w:style w:type="paragraph" w:styleId="26">
    <w:name w:val="Body Text Indent 2"/>
    <w:basedOn w:val="a0"/>
    <w:link w:val="27"/>
    <w:pPr>
      <w:ind w:left="850"/>
    </w:pPr>
  </w:style>
  <w:style w:type="paragraph" w:customStyle="1" w:styleId="Bullet">
    <w:name w:val="Bullet"/>
    <w:basedOn w:val="a1"/>
    <w:rsid w:val="0078054D"/>
    <w:pPr>
      <w:tabs>
        <w:tab w:val="num" w:pos="720"/>
      </w:tabs>
      <w:ind w:left="720" w:hanging="720"/>
    </w:pPr>
  </w:style>
  <w:style w:type="paragraph" w:styleId="35">
    <w:name w:val="Body Text Indent 3"/>
    <w:basedOn w:val="a0"/>
    <w:link w:val="36"/>
    <w:rPr>
      <w:b/>
    </w:rPr>
  </w:style>
  <w:style w:type="paragraph" w:styleId="51">
    <w:name w:val="toc 5"/>
    <w:basedOn w:val="a0"/>
    <w:next w:val="a0"/>
    <w:autoRedefine/>
    <w:uiPriority w:val="39"/>
    <w:pPr>
      <w:ind w:left="880"/>
    </w:pPr>
  </w:style>
  <w:style w:type="paragraph" w:customStyle="1" w:styleId="TableData">
    <w:name w:val="TableData"/>
    <w:basedOn w:val="a0"/>
    <w:rPr>
      <w:sz w:val="20"/>
    </w:rPr>
  </w:style>
  <w:style w:type="paragraph" w:styleId="61">
    <w:name w:val="toc 6"/>
    <w:basedOn w:val="a0"/>
    <w:next w:val="a0"/>
    <w:autoRedefine/>
    <w:uiPriority w:val="39"/>
    <w:pPr>
      <w:ind w:left="1100"/>
    </w:pPr>
  </w:style>
  <w:style w:type="paragraph" w:styleId="71">
    <w:name w:val="toc 7"/>
    <w:basedOn w:val="a0"/>
    <w:next w:val="a0"/>
    <w:autoRedefine/>
    <w:uiPriority w:val="39"/>
    <w:pPr>
      <w:ind w:left="1320"/>
    </w:pPr>
  </w:style>
  <w:style w:type="paragraph" w:styleId="81">
    <w:name w:val="toc 8"/>
    <w:basedOn w:val="a0"/>
    <w:next w:val="a0"/>
    <w:autoRedefine/>
    <w:uiPriority w:val="39"/>
    <w:pPr>
      <w:ind w:left="1540"/>
    </w:pPr>
  </w:style>
  <w:style w:type="paragraph" w:styleId="91">
    <w:name w:val="toc 9"/>
    <w:basedOn w:val="a0"/>
    <w:next w:val="a0"/>
    <w:autoRedefine/>
    <w:uiPriority w:val="39"/>
    <w:pPr>
      <w:ind w:left="1760"/>
    </w:pPr>
  </w:style>
  <w:style w:type="paragraph" w:customStyle="1" w:styleId="Appendix">
    <w:name w:val="Appendix"/>
    <w:basedOn w:val="12"/>
    <w:next w:val="a1"/>
    <w:rsid w:val="00B95D0C"/>
    <w:pPr>
      <w:ind w:left="0" w:firstLine="0"/>
      <w:jc w:val="center"/>
      <w:outlineLvl w:val="0"/>
    </w:pPr>
    <w:rPr>
      <w:b/>
      <w:sz w:val="28"/>
    </w:rPr>
  </w:style>
  <w:style w:type="paragraph" w:customStyle="1" w:styleId="FooterAddress">
    <w:name w:val="FooterAddress"/>
    <w:basedOn w:val="aa"/>
    <w:pPr>
      <w:tabs>
        <w:tab w:val="clear" w:pos="8306"/>
        <w:tab w:val="right" w:pos="8080"/>
      </w:tabs>
    </w:pPr>
    <w:rPr>
      <w:sz w:val="14"/>
    </w:rPr>
  </w:style>
  <w:style w:type="paragraph" w:styleId="af7">
    <w:name w:val="Plain Text"/>
    <w:basedOn w:val="a0"/>
    <w:link w:val="af8"/>
    <w:rPr>
      <w:rFonts w:ascii="Courier New" w:hAnsi="Courier New" w:cs="Courier New"/>
      <w:sz w:val="20"/>
      <w:szCs w:val="20"/>
    </w:rPr>
  </w:style>
  <w:style w:type="paragraph" w:customStyle="1" w:styleId="FooterConfidentialBox">
    <w:name w:val="Footer_ConfidentialBox"/>
    <w:basedOn w:val="aa"/>
    <w:rsid w:val="00103285"/>
    <w:pPr>
      <w:pBdr>
        <w:top w:val="single" w:sz="4" w:space="4" w:color="auto"/>
        <w:left w:val="single" w:sz="4" w:space="4" w:color="auto"/>
        <w:bottom w:val="single" w:sz="4" w:space="4" w:color="auto"/>
        <w:right w:val="single" w:sz="4" w:space="4" w:color="auto"/>
      </w:pBdr>
      <w:tabs>
        <w:tab w:val="clear" w:pos="8306"/>
        <w:tab w:val="right" w:pos="8080"/>
      </w:tabs>
      <w:ind w:left="80" w:right="80"/>
      <w:jc w:val="center"/>
    </w:pPr>
  </w:style>
  <w:style w:type="paragraph" w:customStyle="1" w:styleId="RequirementInfo">
    <w:name w:val="RequirementInfo"/>
    <w:basedOn w:val="a0"/>
    <w:next w:val="a0"/>
    <w:rsid w:val="003228AF"/>
    <w:pPr>
      <w:jc w:val="right"/>
    </w:pPr>
    <w:rPr>
      <w:rFonts w:cs="Times New Roman"/>
      <w:bCs w:val="0"/>
      <w:color w:val="C0C0C0"/>
      <w:sz w:val="20"/>
      <w:szCs w:val="24"/>
      <w:lang w:val="en-US"/>
    </w:rPr>
  </w:style>
  <w:style w:type="paragraph" w:customStyle="1" w:styleId="Tag">
    <w:name w:val="Tag"/>
    <w:basedOn w:val="a1"/>
    <w:rsid w:val="000B7A02"/>
    <w:pPr>
      <w:keepNext/>
      <w:jc w:val="right"/>
    </w:pPr>
    <w:rPr>
      <w:i/>
      <w:iCs/>
      <w:sz w:val="16"/>
    </w:rPr>
  </w:style>
  <w:style w:type="character" w:customStyle="1" w:styleId="a5">
    <w:name w:val="本文 字元"/>
    <w:link w:val="a1"/>
    <w:rsid w:val="00F42C04"/>
    <w:rPr>
      <w:rFonts w:ascii="Arial" w:hAnsi="Arial" w:cs="Arial"/>
      <w:bCs/>
      <w:sz w:val="22"/>
      <w:szCs w:val="32"/>
      <w:lang w:eastAsia="en-US"/>
    </w:rPr>
  </w:style>
  <w:style w:type="table" w:styleId="af9">
    <w:name w:val="Table Grid"/>
    <w:basedOn w:val="a3"/>
    <w:rsid w:val="008266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標題 4 字元"/>
    <w:link w:val="4"/>
    <w:rsid w:val="00A2791F"/>
    <w:rPr>
      <w:rFonts w:eastAsia="標楷體"/>
      <w:iCs/>
      <w:sz w:val="24"/>
      <w:szCs w:val="28"/>
      <w:lang w:val="en-GB"/>
    </w:rPr>
  </w:style>
  <w:style w:type="character" w:customStyle="1" w:styleId="10">
    <w:name w:val="標題 1 字元"/>
    <w:link w:val="1"/>
    <w:rsid w:val="002A7807"/>
    <w:rPr>
      <w:rFonts w:ascii="微軟正黑體" w:eastAsia="微軟正黑體"/>
      <w:b/>
      <w:iCs/>
      <w:sz w:val="28"/>
      <w:szCs w:val="28"/>
      <w:lang w:val="en-GB"/>
    </w:rPr>
  </w:style>
  <w:style w:type="character" w:customStyle="1" w:styleId="30">
    <w:name w:val="標題 3 字元"/>
    <w:link w:val="3"/>
    <w:rsid w:val="00A2791F"/>
    <w:rPr>
      <w:rFonts w:eastAsia="標楷體"/>
      <w:bCs/>
      <w:iCs/>
      <w:sz w:val="24"/>
      <w:szCs w:val="28"/>
      <w:lang w:val="en-GB"/>
    </w:rPr>
  </w:style>
  <w:style w:type="paragraph" w:styleId="afa">
    <w:name w:val="Balloon Text"/>
    <w:basedOn w:val="a0"/>
    <w:link w:val="afb"/>
    <w:rsid w:val="00B232B9"/>
    <w:rPr>
      <w:rFonts w:ascii="Tahoma" w:hAnsi="Tahoma" w:cs="Tahoma"/>
      <w:sz w:val="16"/>
      <w:szCs w:val="16"/>
    </w:rPr>
  </w:style>
  <w:style w:type="character" w:customStyle="1" w:styleId="afb">
    <w:name w:val="註解方塊文字 字元"/>
    <w:link w:val="afa"/>
    <w:rsid w:val="00B232B9"/>
    <w:rPr>
      <w:rFonts w:ascii="Tahoma" w:hAnsi="Tahoma" w:cs="Tahoma"/>
      <w:bCs/>
      <w:sz w:val="16"/>
      <w:szCs w:val="16"/>
      <w:lang w:eastAsia="en-US"/>
    </w:rPr>
  </w:style>
  <w:style w:type="paragraph" w:styleId="afc">
    <w:name w:val="footnote text"/>
    <w:basedOn w:val="a0"/>
    <w:link w:val="afd"/>
    <w:rsid w:val="00A54DF9"/>
    <w:pPr>
      <w:snapToGrid w:val="0"/>
    </w:pPr>
    <w:rPr>
      <w:sz w:val="20"/>
      <w:szCs w:val="20"/>
    </w:rPr>
  </w:style>
  <w:style w:type="character" w:customStyle="1" w:styleId="afd">
    <w:name w:val="註腳文字 字元"/>
    <w:link w:val="afc"/>
    <w:rsid w:val="00A54DF9"/>
    <w:rPr>
      <w:rFonts w:ascii="Arial" w:hAnsi="Arial" w:cs="Arial"/>
      <w:bCs/>
      <w:lang w:val="en-GB" w:eastAsia="en-US"/>
    </w:rPr>
  </w:style>
  <w:style w:type="character" w:styleId="afe">
    <w:name w:val="footnote reference"/>
    <w:rsid w:val="00A54DF9"/>
    <w:rPr>
      <w:vertAlign w:val="superscript"/>
    </w:rPr>
  </w:style>
  <w:style w:type="paragraph" w:styleId="aff">
    <w:name w:val="List Paragraph"/>
    <w:basedOn w:val="a0"/>
    <w:uiPriority w:val="34"/>
    <w:qFormat/>
    <w:rsid w:val="00182F3E"/>
    <w:pPr>
      <w:ind w:leftChars="200" w:left="480"/>
    </w:pPr>
  </w:style>
  <w:style w:type="character" w:customStyle="1" w:styleId="ad">
    <w:name w:val="頁首 字元"/>
    <w:basedOn w:val="a2"/>
    <w:link w:val="ac"/>
    <w:rsid w:val="005F0116"/>
    <w:rPr>
      <w:rFonts w:ascii="Arial" w:hAnsi="Arial" w:cs="Arial"/>
      <w:bCs/>
      <w:sz w:val="16"/>
      <w:szCs w:val="32"/>
      <w:lang w:val="en-GB" w:eastAsia="en-US"/>
    </w:rPr>
  </w:style>
  <w:style w:type="character" w:customStyle="1" w:styleId="21">
    <w:name w:val="標題 2 字元"/>
    <w:basedOn w:val="a2"/>
    <w:link w:val="20"/>
    <w:rsid w:val="00650FA0"/>
    <w:rPr>
      <w:rFonts w:eastAsia="標楷體"/>
      <w:b/>
      <w:bCs/>
      <w:iCs/>
      <w:sz w:val="24"/>
      <w:szCs w:val="28"/>
      <w:lang w:val="en-GB"/>
    </w:rPr>
  </w:style>
  <w:style w:type="paragraph" w:styleId="aff0">
    <w:name w:val="Revision"/>
    <w:hidden/>
    <w:uiPriority w:val="99"/>
    <w:semiHidden/>
    <w:rsid w:val="00AB0839"/>
    <w:rPr>
      <w:rFonts w:ascii="Arial" w:hAnsi="Arial" w:cs="Arial"/>
      <w:bCs/>
      <w:sz w:val="22"/>
      <w:szCs w:val="32"/>
      <w:lang w:val="en-GB" w:eastAsia="en-US"/>
    </w:rPr>
  </w:style>
  <w:style w:type="paragraph" w:styleId="aff1">
    <w:name w:val="table of figures"/>
    <w:basedOn w:val="a0"/>
    <w:next w:val="a0"/>
    <w:uiPriority w:val="99"/>
    <w:unhideWhenUsed/>
    <w:rsid w:val="00395D0E"/>
    <w:pPr>
      <w:ind w:leftChars="400" w:left="400" w:hangingChars="200" w:hanging="200"/>
    </w:pPr>
  </w:style>
  <w:style w:type="paragraph" w:customStyle="1" w:styleId="Default">
    <w:name w:val="Default"/>
    <w:rsid w:val="00D56B57"/>
    <w:pPr>
      <w:widowControl w:val="0"/>
      <w:autoSpaceDE w:val="0"/>
      <w:autoSpaceDN w:val="0"/>
      <w:adjustRightInd w:val="0"/>
    </w:pPr>
    <w:rPr>
      <w:rFonts w:eastAsiaTheme="minorEastAsia"/>
      <w:color w:val="000000"/>
      <w:sz w:val="24"/>
      <w:szCs w:val="24"/>
    </w:rPr>
  </w:style>
  <w:style w:type="character" w:customStyle="1" w:styleId="13">
    <w:name w:val="頁首 字元1"/>
    <w:basedOn w:val="a2"/>
    <w:locked/>
    <w:rsid w:val="001E603A"/>
    <w:rPr>
      <w:rFonts w:ascii="Arial" w:eastAsia="新細明體" w:hAnsi="Arial"/>
      <w:sz w:val="22"/>
      <w:szCs w:val="24"/>
      <w:lang w:eastAsia="fr-FR"/>
    </w:rPr>
  </w:style>
  <w:style w:type="character" w:customStyle="1" w:styleId="ab">
    <w:name w:val="頁尾 字元"/>
    <w:basedOn w:val="a2"/>
    <w:link w:val="aa"/>
    <w:rsid w:val="00B94AB0"/>
    <w:rPr>
      <w:rFonts w:ascii="Arial" w:hAnsi="Arial" w:cs="Arial"/>
      <w:bCs/>
      <w:sz w:val="16"/>
      <w:szCs w:val="32"/>
      <w:lang w:val="en-GB" w:eastAsia="en-US"/>
    </w:rPr>
  </w:style>
  <w:style w:type="paragraph" w:customStyle="1" w:styleId="Celltext">
    <w:name w:val="Cell text"/>
    <w:basedOn w:val="a0"/>
    <w:rsid w:val="00B94AB0"/>
    <w:pPr>
      <w:jc w:val="both"/>
    </w:pPr>
    <w:rPr>
      <w:rFonts w:eastAsia="新細明體" w:cs="Times New Roman"/>
      <w:bCs w:val="0"/>
      <w:szCs w:val="24"/>
      <w:lang w:val="en-US" w:eastAsia="fr-FR"/>
    </w:rPr>
  </w:style>
  <w:style w:type="paragraph" w:styleId="2">
    <w:name w:val="List Bullet 2"/>
    <w:basedOn w:val="a0"/>
    <w:autoRedefine/>
    <w:rsid w:val="00B94AB0"/>
    <w:pPr>
      <w:numPr>
        <w:numId w:val="1"/>
      </w:numPr>
    </w:pPr>
    <w:rPr>
      <w:rFonts w:eastAsia="MS Mincho" w:cs="Times New Roman"/>
      <w:bCs w:val="0"/>
      <w:szCs w:val="20"/>
      <w:lang w:val="en-US"/>
    </w:rPr>
  </w:style>
  <w:style w:type="character" w:styleId="aff2">
    <w:name w:val="Strong"/>
    <w:basedOn w:val="a2"/>
    <w:uiPriority w:val="22"/>
    <w:qFormat/>
    <w:rsid w:val="00A43317"/>
    <w:rPr>
      <w:b/>
      <w:bCs/>
    </w:rPr>
  </w:style>
  <w:style w:type="paragraph" w:styleId="aff3">
    <w:name w:val="TOC Heading"/>
    <w:basedOn w:val="1"/>
    <w:next w:val="a0"/>
    <w:uiPriority w:val="39"/>
    <w:unhideWhenUsed/>
    <w:qFormat/>
    <w:rsid w:val="00037150"/>
    <w:pPr>
      <w:keepLines/>
      <w:snapToGrid/>
      <w:spacing w:before="240" w:beforeAutospacing="0" w:after="0" w:afterAutospacing="0" w:line="259" w:lineRule="auto"/>
      <w:outlineLvl w:val="9"/>
    </w:pPr>
    <w:rPr>
      <w:rFonts w:asciiTheme="majorHAnsi" w:eastAsiaTheme="majorEastAsia" w:hAnsiTheme="majorHAnsi" w:cstheme="majorBidi"/>
      <w:b w:val="0"/>
      <w:bCs/>
      <w:caps/>
      <w:color w:val="365F91" w:themeColor="accent1" w:themeShade="BF"/>
      <w:sz w:val="32"/>
      <w:szCs w:val="32"/>
      <w:lang w:val="en-US"/>
    </w:rPr>
  </w:style>
  <w:style w:type="character" w:styleId="aff4">
    <w:name w:val="Unresolved Mention"/>
    <w:basedOn w:val="a2"/>
    <w:uiPriority w:val="99"/>
    <w:semiHidden/>
    <w:unhideWhenUsed/>
    <w:rsid w:val="00B01829"/>
    <w:rPr>
      <w:color w:val="605E5C"/>
      <w:shd w:val="clear" w:color="auto" w:fill="E1DFDD"/>
    </w:rPr>
  </w:style>
  <w:style w:type="character" w:styleId="aff5">
    <w:name w:val="Placeholder Text"/>
    <w:basedOn w:val="a2"/>
    <w:uiPriority w:val="99"/>
    <w:semiHidden/>
    <w:rsid w:val="00095BB2"/>
    <w:rPr>
      <w:color w:val="808080"/>
    </w:rPr>
  </w:style>
  <w:style w:type="character" w:customStyle="1" w:styleId="q4iawc">
    <w:name w:val="q4iawc"/>
    <w:basedOn w:val="a2"/>
    <w:rsid w:val="00650FA0"/>
  </w:style>
  <w:style w:type="paragraph" w:customStyle="1" w:styleId="aff6">
    <w:name w:val="圖表"/>
    <w:basedOn w:val="a0"/>
    <w:rsid w:val="00A07939"/>
    <w:pPr>
      <w:jc w:val="center"/>
    </w:pPr>
    <w:rPr>
      <w:rFonts w:ascii="Arial" w:eastAsia="標楷體" w:hAnsi="Arial" w:cs="新細明體"/>
      <w:bCs w:val="0"/>
      <w:szCs w:val="20"/>
      <w:lang w:val="en-US" w:eastAsia="fr-FR"/>
    </w:rPr>
  </w:style>
  <w:style w:type="paragraph" w:customStyle="1" w:styleId="-">
    <w:name w:val="標號-表"/>
    <w:next w:val="a0"/>
    <w:rsid w:val="00083E14"/>
    <w:pPr>
      <w:spacing w:before="240" w:after="120"/>
      <w:jc w:val="center"/>
    </w:pPr>
    <w:rPr>
      <w:rFonts w:ascii="Arial" w:eastAsia="標楷體" w:hAnsi="Arial"/>
      <w:color w:val="000000"/>
      <w:sz w:val="24"/>
      <w:lang w:eastAsia="fr-FR"/>
    </w:rPr>
  </w:style>
  <w:style w:type="paragraph" w:styleId="Web">
    <w:name w:val="Normal (Web)"/>
    <w:basedOn w:val="a0"/>
    <w:uiPriority w:val="99"/>
    <w:unhideWhenUsed/>
    <w:rsid w:val="000569CE"/>
    <w:pPr>
      <w:spacing w:before="100" w:beforeAutospacing="1" w:after="100" w:afterAutospacing="1"/>
    </w:pPr>
    <w:rPr>
      <w:rFonts w:ascii="新細明體" w:eastAsia="新細明體" w:hAnsi="新細明體" w:cs="新細明體"/>
      <w:bCs w:val="0"/>
      <w:szCs w:val="24"/>
      <w:lang w:val="en-US" w:eastAsia="zh-TW"/>
    </w:rPr>
  </w:style>
  <w:style w:type="character" w:customStyle="1" w:styleId="50">
    <w:name w:val="標題 5 字元"/>
    <w:basedOn w:val="a2"/>
    <w:link w:val="5"/>
    <w:rsid w:val="00AE190B"/>
    <w:rPr>
      <w:rFonts w:ascii="微軟正黑體" w:eastAsia="微軟正黑體"/>
      <w:bCs/>
      <w:sz w:val="24"/>
      <w:szCs w:val="26"/>
      <w:lang w:val="en-GB"/>
    </w:rPr>
  </w:style>
  <w:style w:type="character" w:customStyle="1" w:styleId="60">
    <w:name w:val="標題 6 字元"/>
    <w:basedOn w:val="a2"/>
    <w:link w:val="6"/>
    <w:rsid w:val="00AE190B"/>
    <w:rPr>
      <w:rFonts w:ascii="微軟正黑體" w:eastAsia="微軟正黑體"/>
      <w:b/>
      <w:bCs/>
      <w:iCs/>
      <w:sz w:val="24"/>
      <w:szCs w:val="22"/>
      <w:lang w:val="en-GB"/>
    </w:rPr>
  </w:style>
  <w:style w:type="character" w:customStyle="1" w:styleId="70">
    <w:name w:val="標題 7 字元"/>
    <w:basedOn w:val="a2"/>
    <w:link w:val="7"/>
    <w:rsid w:val="00AE190B"/>
    <w:rPr>
      <w:rFonts w:ascii="微軟正黑體" w:eastAsia="微軟正黑體" w:cs="Arial"/>
      <w:bCs/>
      <w:sz w:val="24"/>
      <w:szCs w:val="24"/>
      <w:lang w:val="en-GB" w:eastAsia="en-US"/>
    </w:rPr>
  </w:style>
  <w:style w:type="character" w:customStyle="1" w:styleId="80">
    <w:name w:val="標題 8 字元"/>
    <w:basedOn w:val="a2"/>
    <w:link w:val="8"/>
    <w:rsid w:val="00AE190B"/>
    <w:rPr>
      <w:rFonts w:ascii="Arial" w:eastAsia="微軟正黑體" w:hAnsi="Arial" w:cs="Arial"/>
      <w:bCs/>
      <w:iCs/>
      <w:sz w:val="24"/>
      <w:szCs w:val="24"/>
      <w:lang w:val="en-GB" w:eastAsia="en-US"/>
    </w:rPr>
  </w:style>
  <w:style w:type="character" w:customStyle="1" w:styleId="90">
    <w:name w:val="標題 9 字元"/>
    <w:basedOn w:val="a2"/>
    <w:link w:val="9"/>
    <w:rsid w:val="00AE190B"/>
    <w:rPr>
      <w:rFonts w:ascii="Arial" w:eastAsia="微軟正黑體" w:hAnsi="Arial" w:cs="Arial"/>
      <w:bCs/>
      <w:iCs/>
      <w:sz w:val="24"/>
      <w:szCs w:val="22"/>
      <w:lang w:val="en-GB" w:eastAsia="en-US"/>
    </w:rPr>
  </w:style>
  <w:style w:type="character" w:customStyle="1" w:styleId="24">
    <w:name w:val="本文 2 字元"/>
    <w:aliases w:val=" double line spacing 字元"/>
    <w:basedOn w:val="a2"/>
    <w:link w:val="23"/>
    <w:rsid w:val="00AE190B"/>
    <w:rPr>
      <w:rFonts w:ascii="微軟正黑體" w:eastAsia="微軟正黑體" w:cs="Arial"/>
      <w:bCs/>
      <w:sz w:val="24"/>
      <w:szCs w:val="32"/>
      <w:lang w:val="en-GB" w:eastAsia="en-US"/>
    </w:rPr>
  </w:style>
  <w:style w:type="character" w:customStyle="1" w:styleId="a9">
    <w:name w:val="文件引導模式 字元"/>
    <w:basedOn w:val="a2"/>
    <w:link w:val="a8"/>
    <w:semiHidden/>
    <w:rsid w:val="00AE190B"/>
    <w:rPr>
      <w:rFonts w:ascii="Tahoma" w:eastAsia="微軟正黑體" w:hAnsi="Tahoma" w:cs="Tahoma"/>
      <w:bCs/>
      <w:sz w:val="24"/>
      <w:szCs w:val="32"/>
      <w:shd w:val="clear" w:color="auto" w:fill="000080"/>
      <w:lang w:val="en-GB" w:eastAsia="en-US"/>
    </w:rPr>
  </w:style>
  <w:style w:type="character" w:customStyle="1" w:styleId="af2">
    <w:name w:val="標題 字元"/>
    <w:basedOn w:val="a2"/>
    <w:link w:val="af1"/>
    <w:rsid w:val="00AE190B"/>
    <w:rPr>
      <w:rFonts w:ascii="微軟正黑體" w:eastAsia="微軟正黑體" w:cs="Arial"/>
      <w:b/>
      <w:caps/>
      <w:sz w:val="26"/>
      <w:szCs w:val="32"/>
      <w:lang w:val="en-GB" w:eastAsia="en-US"/>
    </w:rPr>
  </w:style>
  <w:style w:type="character" w:customStyle="1" w:styleId="34">
    <w:name w:val="本文 3 字元"/>
    <w:basedOn w:val="a2"/>
    <w:link w:val="33"/>
    <w:rsid w:val="00AE190B"/>
    <w:rPr>
      <w:rFonts w:ascii="微軟正黑體" w:eastAsia="微軟正黑體" w:cs="Arial"/>
      <w:bCs/>
      <w:i/>
      <w:iCs/>
      <w:sz w:val="24"/>
      <w:szCs w:val="32"/>
      <w:lang w:val="en-GB" w:eastAsia="en-US"/>
    </w:rPr>
  </w:style>
  <w:style w:type="character" w:customStyle="1" w:styleId="af5">
    <w:name w:val="本文縮排 字元"/>
    <w:basedOn w:val="a2"/>
    <w:link w:val="af4"/>
    <w:rsid w:val="00AE190B"/>
    <w:rPr>
      <w:rFonts w:ascii="微軟正黑體" w:eastAsia="微軟正黑體" w:cs="Arial"/>
      <w:bCs/>
      <w:sz w:val="24"/>
      <w:szCs w:val="32"/>
      <w:lang w:val="en-GB" w:eastAsia="en-US"/>
    </w:rPr>
  </w:style>
  <w:style w:type="character" w:customStyle="1" w:styleId="27">
    <w:name w:val="本文縮排 2 字元"/>
    <w:basedOn w:val="a2"/>
    <w:link w:val="26"/>
    <w:rsid w:val="00AE190B"/>
    <w:rPr>
      <w:rFonts w:ascii="微軟正黑體" w:eastAsia="微軟正黑體" w:cs="Arial"/>
      <w:bCs/>
      <w:sz w:val="24"/>
      <w:szCs w:val="32"/>
      <w:lang w:val="en-GB" w:eastAsia="en-US"/>
    </w:rPr>
  </w:style>
  <w:style w:type="character" w:customStyle="1" w:styleId="36">
    <w:name w:val="本文縮排 3 字元"/>
    <w:basedOn w:val="a2"/>
    <w:link w:val="35"/>
    <w:rsid w:val="00AE190B"/>
    <w:rPr>
      <w:rFonts w:ascii="微軟正黑體" w:eastAsia="微軟正黑體" w:cs="Arial"/>
      <w:b/>
      <w:bCs/>
      <w:sz w:val="24"/>
      <w:szCs w:val="32"/>
      <w:lang w:val="en-GB" w:eastAsia="en-US"/>
    </w:rPr>
  </w:style>
  <w:style w:type="character" w:customStyle="1" w:styleId="af8">
    <w:name w:val="純文字 字元"/>
    <w:basedOn w:val="a2"/>
    <w:link w:val="af7"/>
    <w:rsid w:val="00AE190B"/>
    <w:rPr>
      <w:rFonts w:ascii="Courier New" w:eastAsia="微軟正黑體" w:hAnsi="Courier New" w:cs="Courier New"/>
      <w:bCs/>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5824">
      <w:bodyDiv w:val="1"/>
      <w:marLeft w:val="0"/>
      <w:marRight w:val="0"/>
      <w:marTop w:val="0"/>
      <w:marBottom w:val="0"/>
      <w:divBdr>
        <w:top w:val="none" w:sz="0" w:space="0" w:color="auto"/>
        <w:left w:val="none" w:sz="0" w:space="0" w:color="auto"/>
        <w:bottom w:val="none" w:sz="0" w:space="0" w:color="auto"/>
        <w:right w:val="none" w:sz="0" w:space="0" w:color="auto"/>
      </w:divBdr>
    </w:div>
    <w:div w:id="40907032">
      <w:bodyDiv w:val="1"/>
      <w:marLeft w:val="0"/>
      <w:marRight w:val="0"/>
      <w:marTop w:val="0"/>
      <w:marBottom w:val="0"/>
      <w:divBdr>
        <w:top w:val="none" w:sz="0" w:space="0" w:color="auto"/>
        <w:left w:val="none" w:sz="0" w:space="0" w:color="auto"/>
        <w:bottom w:val="none" w:sz="0" w:space="0" w:color="auto"/>
        <w:right w:val="none" w:sz="0" w:space="0" w:color="auto"/>
      </w:divBdr>
    </w:div>
    <w:div w:id="75517300">
      <w:bodyDiv w:val="1"/>
      <w:marLeft w:val="0"/>
      <w:marRight w:val="0"/>
      <w:marTop w:val="0"/>
      <w:marBottom w:val="0"/>
      <w:divBdr>
        <w:top w:val="none" w:sz="0" w:space="0" w:color="auto"/>
        <w:left w:val="none" w:sz="0" w:space="0" w:color="auto"/>
        <w:bottom w:val="none" w:sz="0" w:space="0" w:color="auto"/>
        <w:right w:val="none" w:sz="0" w:space="0" w:color="auto"/>
      </w:divBdr>
    </w:div>
    <w:div w:id="79954373">
      <w:bodyDiv w:val="1"/>
      <w:marLeft w:val="0"/>
      <w:marRight w:val="0"/>
      <w:marTop w:val="0"/>
      <w:marBottom w:val="0"/>
      <w:divBdr>
        <w:top w:val="none" w:sz="0" w:space="0" w:color="auto"/>
        <w:left w:val="none" w:sz="0" w:space="0" w:color="auto"/>
        <w:bottom w:val="none" w:sz="0" w:space="0" w:color="auto"/>
        <w:right w:val="none" w:sz="0" w:space="0" w:color="auto"/>
      </w:divBdr>
    </w:div>
    <w:div w:id="82189765">
      <w:bodyDiv w:val="1"/>
      <w:marLeft w:val="0"/>
      <w:marRight w:val="0"/>
      <w:marTop w:val="0"/>
      <w:marBottom w:val="0"/>
      <w:divBdr>
        <w:top w:val="none" w:sz="0" w:space="0" w:color="auto"/>
        <w:left w:val="none" w:sz="0" w:space="0" w:color="auto"/>
        <w:bottom w:val="none" w:sz="0" w:space="0" w:color="auto"/>
        <w:right w:val="none" w:sz="0" w:space="0" w:color="auto"/>
      </w:divBdr>
    </w:div>
    <w:div w:id="85662736">
      <w:bodyDiv w:val="1"/>
      <w:marLeft w:val="0"/>
      <w:marRight w:val="0"/>
      <w:marTop w:val="0"/>
      <w:marBottom w:val="0"/>
      <w:divBdr>
        <w:top w:val="none" w:sz="0" w:space="0" w:color="auto"/>
        <w:left w:val="none" w:sz="0" w:space="0" w:color="auto"/>
        <w:bottom w:val="none" w:sz="0" w:space="0" w:color="auto"/>
        <w:right w:val="none" w:sz="0" w:space="0" w:color="auto"/>
      </w:divBdr>
    </w:div>
    <w:div w:id="103154772">
      <w:bodyDiv w:val="1"/>
      <w:marLeft w:val="0"/>
      <w:marRight w:val="0"/>
      <w:marTop w:val="0"/>
      <w:marBottom w:val="0"/>
      <w:divBdr>
        <w:top w:val="none" w:sz="0" w:space="0" w:color="auto"/>
        <w:left w:val="none" w:sz="0" w:space="0" w:color="auto"/>
        <w:bottom w:val="none" w:sz="0" w:space="0" w:color="auto"/>
        <w:right w:val="none" w:sz="0" w:space="0" w:color="auto"/>
      </w:divBdr>
    </w:div>
    <w:div w:id="105658501">
      <w:bodyDiv w:val="1"/>
      <w:marLeft w:val="0"/>
      <w:marRight w:val="0"/>
      <w:marTop w:val="0"/>
      <w:marBottom w:val="0"/>
      <w:divBdr>
        <w:top w:val="none" w:sz="0" w:space="0" w:color="auto"/>
        <w:left w:val="none" w:sz="0" w:space="0" w:color="auto"/>
        <w:bottom w:val="none" w:sz="0" w:space="0" w:color="auto"/>
        <w:right w:val="none" w:sz="0" w:space="0" w:color="auto"/>
      </w:divBdr>
    </w:div>
    <w:div w:id="107162934">
      <w:bodyDiv w:val="1"/>
      <w:marLeft w:val="0"/>
      <w:marRight w:val="0"/>
      <w:marTop w:val="0"/>
      <w:marBottom w:val="0"/>
      <w:divBdr>
        <w:top w:val="none" w:sz="0" w:space="0" w:color="auto"/>
        <w:left w:val="none" w:sz="0" w:space="0" w:color="auto"/>
        <w:bottom w:val="none" w:sz="0" w:space="0" w:color="auto"/>
        <w:right w:val="none" w:sz="0" w:space="0" w:color="auto"/>
      </w:divBdr>
    </w:div>
    <w:div w:id="110904781">
      <w:bodyDiv w:val="1"/>
      <w:marLeft w:val="0"/>
      <w:marRight w:val="0"/>
      <w:marTop w:val="0"/>
      <w:marBottom w:val="0"/>
      <w:divBdr>
        <w:top w:val="none" w:sz="0" w:space="0" w:color="auto"/>
        <w:left w:val="none" w:sz="0" w:space="0" w:color="auto"/>
        <w:bottom w:val="none" w:sz="0" w:space="0" w:color="auto"/>
        <w:right w:val="none" w:sz="0" w:space="0" w:color="auto"/>
      </w:divBdr>
    </w:div>
    <w:div w:id="122626319">
      <w:bodyDiv w:val="1"/>
      <w:marLeft w:val="0"/>
      <w:marRight w:val="0"/>
      <w:marTop w:val="0"/>
      <w:marBottom w:val="0"/>
      <w:divBdr>
        <w:top w:val="none" w:sz="0" w:space="0" w:color="auto"/>
        <w:left w:val="none" w:sz="0" w:space="0" w:color="auto"/>
        <w:bottom w:val="none" w:sz="0" w:space="0" w:color="auto"/>
        <w:right w:val="none" w:sz="0" w:space="0" w:color="auto"/>
      </w:divBdr>
    </w:div>
    <w:div w:id="128670458">
      <w:bodyDiv w:val="1"/>
      <w:marLeft w:val="0"/>
      <w:marRight w:val="0"/>
      <w:marTop w:val="0"/>
      <w:marBottom w:val="0"/>
      <w:divBdr>
        <w:top w:val="none" w:sz="0" w:space="0" w:color="auto"/>
        <w:left w:val="none" w:sz="0" w:space="0" w:color="auto"/>
        <w:bottom w:val="none" w:sz="0" w:space="0" w:color="auto"/>
        <w:right w:val="none" w:sz="0" w:space="0" w:color="auto"/>
      </w:divBdr>
    </w:div>
    <w:div w:id="130052808">
      <w:bodyDiv w:val="1"/>
      <w:marLeft w:val="0"/>
      <w:marRight w:val="0"/>
      <w:marTop w:val="0"/>
      <w:marBottom w:val="0"/>
      <w:divBdr>
        <w:top w:val="none" w:sz="0" w:space="0" w:color="auto"/>
        <w:left w:val="none" w:sz="0" w:space="0" w:color="auto"/>
        <w:bottom w:val="none" w:sz="0" w:space="0" w:color="auto"/>
        <w:right w:val="none" w:sz="0" w:space="0" w:color="auto"/>
      </w:divBdr>
    </w:div>
    <w:div w:id="139659464">
      <w:bodyDiv w:val="1"/>
      <w:marLeft w:val="0"/>
      <w:marRight w:val="0"/>
      <w:marTop w:val="0"/>
      <w:marBottom w:val="0"/>
      <w:divBdr>
        <w:top w:val="none" w:sz="0" w:space="0" w:color="auto"/>
        <w:left w:val="none" w:sz="0" w:space="0" w:color="auto"/>
        <w:bottom w:val="none" w:sz="0" w:space="0" w:color="auto"/>
        <w:right w:val="none" w:sz="0" w:space="0" w:color="auto"/>
      </w:divBdr>
    </w:div>
    <w:div w:id="151022822">
      <w:bodyDiv w:val="1"/>
      <w:marLeft w:val="0"/>
      <w:marRight w:val="0"/>
      <w:marTop w:val="0"/>
      <w:marBottom w:val="0"/>
      <w:divBdr>
        <w:top w:val="none" w:sz="0" w:space="0" w:color="auto"/>
        <w:left w:val="none" w:sz="0" w:space="0" w:color="auto"/>
        <w:bottom w:val="none" w:sz="0" w:space="0" w:color="auto"/>
        <w:right w:val="none" w:sz="0" w:space="0" w:color="auto"/>
      </w:divBdr>
    </w:div>
    <w:div w:id="153762987">
      <w:bodyDiv w:val="1"/>
      <w:marLeft w:val="0"/>
      <w:marRight w:val="0"/>
      <w:marTop w:val="0"/>
      <w:marBottom w:val="0"/>
      <w:divBdr>
        <w:top w:val="none" w:sz="0" w:space="0" w:color="auto"/>
        <w:left w:val="none" w:sz="0" w:space="0" w:color="auto"/>
        <w:bottom w:val="none" w:sz="0" w:space="0" w:color="auto"/>
        <w:right w:val="none" w:sz="0" w:space="0" w:color="auto"/>
      </w:divBdr>
    </w:div>
    <w:div w:id="174998259">
      <w:bodyDiv w:val="1"/>
      <w:marLeft w:val="0"/>
      <w:marRight w:val="0"/>
      <w:marTop w:val="0"/>
      <w:marBottom w:val="0"/>
      <w:divBdr>
        <w:top w:val="none" w:sz="0" w:space="0" w:color="auto"/>
        <w:left w:val="none" w:sz="0" w:space="0" w:color="auto"/>
        <w:bottom w:val="none" w:sz="0" w:space="0" w:color="auto"/>
        <w:right w:val="none" w:sz="0" w:space="0" w:color="auto"/>
      </w:divBdr>
    </w:div>
    <w:div w:id="179205934">
      <w:bodyDiv w:val="1"/>
      <w:marLeft w:val="0"/>
      <w:marRight w:val="0"/>
      <w:marTop w:val="0"/>
      <w:marBottom w:val="0"/>
      <w:divBdr>
        <w:top w:val="none" w:sz="0" w:space="0" w:color="auto"/>
        <w:left w:val="none" w:sz="0" w:space="0" w:color="auto"/>
        <w:bottom w:val="none" w:sz="0" w:space="0" w:color="auto"/>
        <w:right w:val="none" w:sz="0" w:space="0" w:color="auto"/>
      </w:divBdr>
    </w:div>
    <w:div w:id="208346089">
      <w:bodyDiv w:val="1"/>
      <w:marLeft w:val="0"/>
      <w:marRight w:val="0"/>
      <w:marTop w:val="0"/>
      <w:marBottom w:val="0"/>
      <w:divBdr>
        <w:top w:val="none" w:sz="0" w:space="0" w:color="auto"/>
        <w:left w:val="none" w:sz="0" w:space="0" w:color="auto"/>
        <w:bottom w:val="none" w:sz="0" w:space="0" w:color="auto"/>
        <w:right w:val="none" w:sz="0" w:space="0" w:color="auto"/>
      </w:divBdr>
    </w:div>
    <w:div w:id="211233153">
      <w:bodyDiv w:val="1"/>
      <w:marLeft w:val="0"/>
      <w:marRight w:val="0"/>
      <w:marTop w:val="0"/>
      <w:marBottom w:val="0"/>
      <w:divBdr>
        <w:top w:val="none" w:sz="0" w:space="0" w:color="auto"/>
        <w:left w:val="none" w:sz="0" w:space="0" w:color="auto"/>
        <w:bottom w:val="none" w:sz="0" w:space="0" w:color="auto"/>
        <w:right w:val="none" w:sz="0" w:space="0" w:color="auto"/>
      </w:divBdr>
    </w:div>
    <w:div w:id="223609173">
      <w:bodyDiv w:val="1"/>
      <w:marLeft w:val="0"/>
      <w:marRight w:val="0"/>
      <w:marTop w:val="0"/>
      <w:marBottom w:val="0"/>
      <w:divBdr>
        <w:top w:val="none" w:sz="0" w:space="0" w:color="auto"/>
        <w:left w:val="none" w:sz="0" w:space="0" w:color="auto"/>
        <w:bottom w:val="none" w:sz="0" w:space="0" w:color="auto"/>
        <w:right w:val="none" w:sz="0" w:space="0" w:color="auto"/>
      </w:divBdr>
    </w:div>
    <w:div w:id="224412961">
      <w:bodyDiv w:val="1"/>
      <w:marLeft w:val="0"/>
      <w:marRight w:val="0"/>
      <w:marTop w:val="0"/>
      <w:marBottom w:val="0"/>
      <w:divBdr>
        <w:top w:val="none" w:sz="0" w:space="0" w:color="auto"/>
        <w:left w:val="none" w:sz="0" w:space="0" w:color="auto"/>
        <w:bottom w:val="none" w:sz="0" w:space="0" w:color="auto"/>
        <w:right w:val="none" w:sz="0" w:space="0" w:color="auto"/>
      </w:divBdr>
    </w:div>
    <w:div w:id="236212341">
      <w:bodyDiv w:val="1"/>
      <w:marLeft w:val="0"/>
      <w:marRight w:val="0"/>
      <w:marTop w:val="0"/>
      <w:marBottom w:val="0"/>
      <w:divBdr>
        <w:top w:val="none" w:sz="0" w:space="0" w:color="auto"/>
        <w:left w:val="none" w:sz="0" w:space="0" w:color="auto"/>
        <w:bottom w:val="none" w:sz="0" w:space="0" w:color="auto"/>
        <w:right w:val="none" w:sz="0" w:space="0" w:color="auto"/>
      </w:divBdr>
    </w:div>
    <w:div w:id="251549657">
      <w:bodyDiv w:val="1"/>
      <w:marLeft w:val="0"/>
      <w:marRight w:val="0"/>
      <w:marTop w:val="0"/>
      <w:marBottom w:val="0"/>
      <w:divBdr>
        <w:top w:val="none" w:sz="0" w:space="0" w:color="auto"/>
        <w:left w:val="none" w:sz="0" w:space="0" w:color="auto"/>
        <w:bottom w:val="none" w:sz="0" w:space="0" w:color="auto"/>
        <w:right w:val="none" w:sz="0" w:space="0" w:color="auto"/>
      </w:divBdr>
    </w:div>
    <w:div w:id="270480206">
      <w:bodyDiv w:val="1"/>
      <w:marLeft w:val="0"/>
      <w:marRight w:val="0"/>
      <w:marTop w:val="0"/>
      <w:marBottom w:val="0"/>
      <w:divBdr>
        <w:top w:val="none" w:sz="0" w:space="0" w:color="auto"/>
        <w:left w:val="none" w:sz="0" w:space="0" w:color="auto"/>
        <w:bottom w:val="none" w:sz="0" w:space="0" w:color="auto"/>
        <w:right w:val="none" w:sz="0" w:space="0" w:color="auto"/>
      </w:divBdr>
    </w:div>
    <w:div w:id="281378554">
      <w:bodyDiv w:val="1"/>
      <w:marLeft w:val="0"/>
      <w:marRight w:val="0"/>
      <w:marTop w:val="0"/>
      <w:marBottom w:val="0"/>
      <w:divBdr>
        <w:top w:val="none" w:sz="0" w:space="0" w:color="auto"/>
        <w:left w:val="none" w:sz="0" w:space="0" w:color="auto"/>
        <w:bottom w:val="none" w:sz="0" w:space="0" w:color="auto"/>
        <w:right w:val="none" w:sz="0" w:space="0" w:color="auto"/>
      </w:divBdr>
    </w:div>
    <w:div w:id="282344654">
      <w:bodyDiv w:val="1"/>
      <w:marLeft w:val="0"/>
      <w:marRight w:val="0"/>
      <w:marTop w:val="0"/>
      <w:marBottom w:val="0"/>
      <w:divBdr>
        <w:top w:val="none" w:sz="0" w:space="0" w:color="auto"/>
        <w:left w:val="none" w:sz="0" w:space="0" w:color="auto"/>
        <w:bottom w:val="none" w:sz="0" w:space="0" w:color="auto"/>
        <w:right w:val="none" w:sz="0" w:space="0" w:color="auto"/>
      </w:divBdr>
    </w:div>
    <w:div w:id="282349149">
      <w:bodyDiv w:val="1"/>
      <w:marLeft w:val="0"/>
      <w:marRight w:val="0"/>
      <w:marTop w:val="0"/>
      <w:marBottom w:val="0"/>
      <w:divBdr>
        <w:top w:val="none" w:sz="0" w:space="0" w:color="auto"/>
        <w:left w:val="none" w:sz="0" w:space="0" w:color="auto"/>
        <w:bottom w:val="none" w:sz="0" w:space="0" w:color="auto"/>
        <w:right w:val="none" w:sz="0" w:space="0" w:color="auto"/>
      </w:divBdr>
    </w:div>
    <w:div w:id="296648645">
      <w:bodyDiv w:val="1"/>
      <w:marLeft w:val="0"/>
      <w:marRight w:val="0"/>
      <w:marTop w:val="0"/>
      <w:marBottom w:val="0"/>
      <w:divBdr>
        <w:top w:val="none" w:sz="0" w:space="0" w:color="auto"/>
        <w:left w:val="none" w:sz="0" w:space="0" w:color="auto"/>
        <w:bottom w:val="none" w:sz="0" w:space="0" w:color="auto"/>
        <w:right w:val="none" w:sz="0" w:space="0" w:color="auto"/>
      </w:divBdr>
    </w:div>
    <w:div w:id="301925494">
      <w:bodyDiv w:val="1"/>
      <w:marLeft w:val="0"/>
      <w:marRight w:val="0"/>
      <w:marTop w:val="0"/>
      <w:marBottom w:val="0"/>
      <w:divBdr>
        <w:top w:val="none" w:sz="0" w:space="0" w:color="auto"/>
        <w:left w:val="none" w:sz="0" w:space="0" w:color="auto"/>
        <w:bottom w:val="none" w:sz="0" w:space="0" w:color="auto"/>
        <w:right w:val="none" w:sz="0" w:space="0" w:color="auto"/>
      </w:divBdr>
    </w:div>
    <w:div w:id="305165977">
      <w:bodyDiv w:val="1"/>
      <w:marLeft w:val="0"/>
      <w:marRight w:val="0"/>
      <w:marTop w:val="0"/>
      <w:marBottom w:val="0"/>
      <w:divBdr>
        <w:top w:val="none" w:sz="0" w:space="0" w:color="auto"/>
        <w:left w:val="none" w:sz="0" w:space="0" w:color="auto"/>
        <w:bottom w:val="none" w:sz="0" w:space="0" w:color="auto"/>
        <w:right w:val="none" w:sz="0" w:space="0" w:color="auto"/>
      </w:divBdr>
    </w:div>
    <w:div w:id="326980214">
      <w:bodyDiv w:val="1"/>
      <w:marLeft w:val="0"/>
      <w:marRight w:val="0"/>
      <w:marTop w:val="0"/>
      <w:marBottom w:val="0"/>
      <w:divBdr>
        <w:top w:val="none" w:sz="0" w:space="0" w:color="auto"/>
        <w:left w:val="none" w:sz="0" w:space="0" w:color="auto"/>
        <w:bottom w:val="none" w:sz="0" w:space="0" w:color="auto"/>
        <w:right w:val="none" w:sz="0" w:space="0" w:color="auto"/>
      </w:divBdr>
    </w:div>
    <w:div w:id="333650148">
      <w:bodyDiv w:val="1"/>
      <w:marLeft w:val="0"/>
      <w:marRight w:val="0"/>
      <w:marTop w:val="0"/>
      <w:marBottom w:val="0"/>
      <w:divBdr>
        <w:top w:val="none" w:sz="0" w:space="0" w:color="auto"/>
        <w:left w:val="none" w:sz="0" w:space="0" w:color="auto"/>
        <w:bottom w:val="none" w:sz="0" w:space="0" w:color="auto"/>
        <w:right w:val="none" w:sz="0" w:space="0" w:color="auto"/>
      </w:divBdr>
    </w:div>
    <w:div w:id="346837011">
      <w:bodyDiv w:val="1"/>
      <w:marLeft w:val="0"/>
      <w:marRight w:val="0"/>
      <w:marTop w:val="0"/>
      <w:marBottom w:val="0"/>
      <w:divBdr>
        <w:top w:val="none" w:sz="0" w:space="0" w:color="auto"/>
        <w:left w:val="none" w:sz="0" w:space="0" w:color="auto"/>
        <w:bottom w:val="none" w:sz="0" w:space="0" w:color="auto"/>
        <w:right w:val="none" w:sz="0" w:space="0" w:color="auto"/>
      </w:divBdr>
    </w:div>
    <w:div w:id="360399622">
      <w:bodyDiv w:val="1"/>
      <w:marLeft w:val="0"/>
      <w:marRight w:val="0"/>
      <w:marTop w:val="0"/>
      <w:marBottom w:val="0"/>
      <w:divBdr>
        <w:top w:val="none" w:sz="0" w:space="0" w:color="auto"/>
        <w:left w:val="none" w:sz="0" w:space="0" w:color="auto"/>
        <w:bottom w:val="none" w:sz="0" w:space="0" w:color="auto"/>
        <w:right w:val="none" w:sz="0" w:space="0" w:color="auto"/>
      </w:divBdr>
    </w:div>
    <w:div w:id="363679342">
      <w:bodyDiv w:val="1"/>
      <w:marLeft w:val="0"/>
      <w:marRight w:val="0"/>
      <w:marTop w:val="0"/>
      <w:marBottom w:val="0"/>
      <w:divBdr>
        <w:top w:val="none" w:sz="0" w:space="0" w:color="auto"/>
        <w:left w:val="none" w:sz="0" w:space="0" w:color="auto"/>
        <w:bottom w:val="none" w:sz="0" w:space="0" w:color="auto"/>
        <w:right w:val="none" w:sz="0" w:space="0" w:color="auto"/>
      </w:divBdr>
    </w:div>
    <w:div w:id="370153780">
      <w:bodyDiv w:val="1"/>
      <w:marLeft w:val="0"/>
      <w:marRight w:val="0"/>
      <w:marTop w:val="0"/>
      <w:marBottom w:val="0"/>
      <w:divBdr>
        <w:top w:val="none" w:sz="0" w:space="0" w:color="auto"/>
        <w:left w:val="none" w:sz="0" w:space="0" w:color="auto"/>
        <w:bottom w:val="none" w:sz="0" w:space="0" w:color="auto"/>
        <w:right w:val="none" w:sz="0" w:space="0" w:color="auto"/>
      </w:divBdr>
    </w:div>
    <w:div w:id="371271438">
      <w:bodyDiv w:val="1"/>
      <w:marLeft w:val="0"/>
      <w:marRight w:val="0"/>
      <w:marTop w:val="0"/>
      <w:marBottom w:val="0"/>
      <w:divBdr>
        <w:top w:val="none" w:sz="0" w:space="0" w:color="auto"/>
        <w:left w:val="none" w:sz="0" w:space="0" w:color="auto"/>
        <w:bottom w:val="none" w:sz="0" w:space="0" w:color="auto"/>
        <w:right w:val="none" w:sz="0" w:space="0" w:color="auto"/>
      </w:divBdr>
    </w:div>
    <w:div w:id="374934917">
      <w:bodyDiv w:val="1"/>
      <w:marLeft w:val="0"/>
      <w:marRight w:val="0"/>
      <w:marTop w:val="0"/>
      <w:marBottom w:val="0"/>
      <w:divBdr>
        <w:top w:val="none" w:sz="0" w:space="0" w:color="auto"/>
        <w:left w:val="none" w:sz="0" w:space="0" w:color="auto"/>
        <w:bottom w:val="none" w:sz="0" w:space="0" w:color="auto"/>
        <w:right w:val="none" w:sz="0" w:space="0" w:color="auto"/>
      </w:divBdr>
    </w:div>
    <w:div w:id="387845687">
      <w:bodyDiv w:val="1"/>
      <w:marLeft w:val="0"/>
      <w:marRight w:val="0"/>
      <w:marTop w:val="0"/>
      <w:marBottom w:val="0"/>
      <w:divBdr>
        <w:top w:val="none" w:sz="0" w:space="0" w:color="auto"/>
        <w:left w:val="none" w:sz="0" w:space="0" w:color="auto"/>
        <w:bottom w:val="none" w:sz="0" w:space="0" w:color="auto"/>
        <w:right w:val="none" w:sz="0" w:space="0" w:color="auto"/>
      </w:divBdr>
    </w:div>
    <w:div w:id="392697047">
      <w:bodyDiv w:val="1"/>
      <w:marLeft w:val="0"/>
      <w:marRight w:val="0"/>
      <w:marTop w:val="0"/>
      <w:marBottom w:val="0"/>
      <w:divBdr>
        <w:top w:val="none" w:sz="0" w:space="0" w:color="auto"/>
        <w:left w:val="none" w:sz="0" w:space="0" w:color="auto"/>
        <w:bottom w:val="none" w:sz="0" w:space="0" w:color="auto"/>
        <w:right w:val="none" w:sz="0" w:space="0" w:color="auto"/>
      </w:divBdr>
    </w:div>
    <w:div w:id="396434860">
      <w:bodyDiv w:val="1"/>
      <w:marLeft w:val="0"/>
      <w:marRight w:val="0"/>
      <w:marTop w:val="0"/>
      <w:marBottom w:val="0"/>
      <w:divBdr>
        <w:top w:val="none" w:sz="0" w:space="0" w:color="auto"/>
        <w:left w:val="none" w:sz="0" w:space="0" w:color="auto"/>
        <w:bottom w:val="none" w:sz="0" w:space="0" w:color="auto"/>
        <w:right w:val="none" w:sz="0" w:space="0" w:color="auto"/>
      </w:divBdr>
    </w:div>
    <w:div w:id="399526601">
      <w:bodyDiv w:val="1"/>
      <w:marLeft w:val="0"/>
      <w:marRight w:val="0"/>
      <w:marTop w:val="0"/>
      <w:marBottom w:val="0"/>
      <w:divBdr>
        <w:top w:val="none" w:sz="0" w:space="0" w:color="auto"/>
        <w:left w:val="none" w:sz="0" w:space="0" w:color="auto"/>
        <w:bottom w:val="none" w:sz="0" w:space="0" w:color="auto"/>
        <w:right w:val="none" w:sz="0" w:space="0" w:color="auto"/>
      </w:divBdr>
    </w:div>
    <w:div w:id="407188896">
      <w:bodyDiv w:val="1"/>
      <w:marLeft w:val="0"/>
      <w:marRight w:val="0"/>
      <w:marTop w:val="0"/>
      <w:marBottom w:val="0"/>
      <w:divBdr>
        <w:top w:val="none" w:sz="0" w:space="0" w:color="auto"/>
        <w:left w:val="none" w:sz="0" w:space="0" w:color="auto"/>
        <w:bottom w:val="none" w:sz="0" w:space="0" w:color="auto"/>
        <w:right w:val="none" w:sz="0" w:space="0" w:color="auto"/>
      </w:divBdr>
    </w:div>
    <w:div w:id="433205739">
      <w:bodyDiv w:val="1"/>
      <w:marLeft w:val="0"/>
      <w:marRight w:val="0"/>
      <w:marTop w:val="0"/>
      <w:marBottom w:val="0"/>
      <w:divBdr>
        <w:top w:val="none" w:sz="0" w:space="0" w:color="auto"/>
        <w:left w:val="none" w:sz="0" w:space="0" w:color="auto"/>
        <w:bottom w:val="none" w:sz="0" w:space="0" w:color="auto"/>
        <w:right w:val="none" w:sz="0" w:space="0" w:color="auto"/>
      </w:divBdr>
    </w:div>
    <w:div w:id="434910075">
      <w:bodyDiv w:val="1"/>
      <w:marLeft w:val="0"/>
      <w:marRight w:val="0"/>
      <w:marTop w:val="0"/>
      <w:marBottom w:val="0"/>
      <w:divBdr>
        <w:top w:val="none" w:sz="0" w:space="0" w:color="auto"/>
        <w:left w:val="none" w:sz="0" w:space="0" w:color="auto"/>
        <w:bottom w:val="none" w:sz="0" w:space="0" w:color="auto"/>
        <w:right w:val="none" w:sz="0" w:space="0" w:color="auto"/>
      </w:divBdr>
    </w:div>
    <w:div w:id="439229029">
      <w:bodyDiv w:val="1"/>
      <w:marLeft w:val="0"/>
      <w:marRight w:val="0"/>
      <w:marTop w:val="0"/>
      <w:marBottom w:val="0"/>
      <w:divBdr>
        <w:top w:val="none" w:sz="0" w:space="0" w:color="auto"/>
        <w:left w:val="none" w:sz="0" w:space="0" w:color="auto"/>
        <w:bottom w:val="none" w:sz="0" w:space="0" w:color="auto"/>
        <w:right w:val="none" w:sz="0" w:space="0" w:color="auto"/>
      </w:divBdr>
    </w:div>
    <w:div w:id="446043542">
      <w:bodyDiv w:val="1"/>
      <w:marLeft w:val="0"/>
      <w:marRight w:val="0"/>
      <w:marTop w:val="0"/>
      <w:marBottom w:val="0"/>
      <w:divBdr>
        <w:top w:val="none" w:sz="0" w:space="0" w:color="auto"/>
        <w:left w:val="none" w:sz="0" w:space="0" w:color="auto"/>
        <w:bottom w:val="none" w:sz="0" w:space="0" w:color="auto"/>
        <w:right w:val="none" w:sz="0" w:space="0" w:color="auto"/>
      </w:divBdr>
    </w:div>
    <w:div w:id="449514087">
      <w:bodyDiv w:val="1"/>
      <w:marLeft w:val="0"/>
      <w:marRight w:val="0"/>
      <w:marTop w:val="0"/>
      <w:marBottom w:val="0"/>
      <w:divBdr>
        <w:top w:val="none" w:sz="0" w:space="0" w:color="auto"/>
        <w:left w:val="none" w:sz="0" w:space="0" w:color="auto"/>
        <w:bottom w:val="none" w:sz="0" w:space="0" w:color="auto"/>
        <w:right w:val="none" w:sz="0" w:space="0" w:color="auto"/>
      </w:divBdr>
    </w:div>
    <w:div w:id="449518433">
      <w:bodyDiv w:val="1"/>
      <w:marLeft w:val="0"/>
      <w:marRight w:val="0"/>
      <w:marTop w:val="0"/>
      <w:marBottom w:val="0"/>
      <w:divBdr>
        <w:top w:val="none" w:sz="0" w:space="0" w:color="auto"/>
        <w:left w:val="none" w:sz="0" w:space="0" w:color="auto"/>
        <w:bottom w:val="none" w:sz="0" w:space="0" w:color="auto"/>
        <w:right w:val="none" w:sz="0" w:space="0" w:color="auto"/>
      </w:divBdr>
    </w:div>
    <w:div w:id="452211234">
      <w:bodyDiv w:val="1"/>
      <w:marLeft w:val="0"/>
      <w:marRight w:val="0"/>
      <w:marTop w:val="0"/>
      <w:marBottom w:val="0"/>
      <w:divBdr>
        <w:top w:val="none" w:sz="0" w:space="0" w:color="auto"/>
        <w:left w:val="none" w:sz="0" w:space="0" w:color="auto"/>
        <w:bottom w:val="none" w:sz="0" w:space="0" w:color="auto"/>
        <w:right w:val="none" w:sz="0" w:space="0" w:color="auto"/>
      </w:divBdr>
    </w:div>
    <w:div w:id="462234899">
      <w:bodyDiv w:val="1"/>
      <w:marLeft w:val="0"/>
      <w:marRight w:val="0"/>
      <w:marTop w:val="0"/>
      <w:marBottom w:val="0"/>
      <w:divBdr>
        <w:top w:val="none" w:sz="0" w:space="0" w:color="auto"/>
        <w:left w:val="none" w:sz="0" w:space="0" w:color="auto"/>
        <w:bottom w:val="none" w:sz="0" w:space="0" w:color="auto"/>
        <w:right w:val="none" w:sz="0" w:space="0" w:color="auto"/>
      </w:divBdr>
    </w:div>
    <w:div w:id="468522656">
      <w:bodyDiv w:val="1"/>
      <w:marLeft w:val="0"/>
      <w:marRight w:val="0"/>
      <w:marTop w:val="0"/>
      <w:marBottom w:val="0"/>
      <w:divBdr>
        <w:top w:val="none" w:sz="0" w:space="0" w:color="auto"/>
        <w:left w:val="none" w:sz="0" w:space="0" w:color="auto"/>
        <w:bottom w:val="none" w:sz="0" w:space="0" w:color="auto"/>
        <w:right w:val="none" w:sz="0" w:space="0" w:color="auto"/>
      </w:divBdr>
    </w:div>
    <w:div w:id="469634104">
      <w:bodyDiv w:val="1"/>
      <w:marLeft w:val="0"/>
      <w:marRight w:val="0"/>
      <w:marTop w:val="0"/>
      <w:marBottom w:val="0"/>
      <w:divBdr>
        <w:top w:val="none" w:sz="0" w:space="0" w:color="auto"/>
        <w:left w:val="none" w:sz="0" w:space="0" w:color="auto"/>
        <w:bottom w:val="none" w:sz="0" w:space="0" w:color="auto"/>
        <w:right w:val="none" w:sz="0" w:space="0" w:color="auto"/>
      </w:divBdr>
    </w:div>
    <w:div w:id="474493674">
      <w:bodyDiv w:val="1"/>
      <w:marLeft w:val="0"/>
      <w:marRight w:val="0"/>
      <w:marTop w:val="0"/>
      <w:marBottom w:val="0"/>
      <w:divBdr>
        <w:top w:val="none" w:sz="0" w:space="0" w:color="auto"/>
        <w:left w:val="none" w:sz="0" w:space="0" w:color="auto"/>
        <w:bottom w:val="none" w:sz="0" w:space="0" w:color="auto"/>
        <w:right w:val="none" w:sz="0" w:space="0" w:color="auto"/>
      </w:divBdr>
    </w:div>
    <w:div w:id="483274768">
      <w:bodyDiv w:val="1"/>
      <w:marLeft w:val="0"/>
      <w:marRight w:val="0"/>
      <w:marTop w:val="0"/>
      <w:marBottom w:val="0"/>
      <w:divBdr>
        <w:top w:val="none" w:sz="0" w:space="0" w:color="auto"/>
        <w:left w:val="none" w:sz="0" w:space="0" w:color="auto"/>
        <w:bottom w:val="none" w:sz="0" w:space="0" w:color="auto"/>
        <w:right w:val="none" w:sz="0" w:space="0" w:color="auto"/>
      </w:divBdr>
    </w:div>
    <w:div w:id="486239543">
      <w:bodyDiv w:val="1"/>
      <w:marLeft w:val="0"/>
      <w:marRight w:val="0"/>
      <w:marTop w:val="0"/>
      <w:marBottom w:val="0"/>
      <w:divBdr>
        <w:top w:val="none" w:sz="0" w:space="0" w:color="auto"/>
        <w:left w:val="none" w:sz="0" w:space="0" w:color="auto"/>
        <w:bottom w:val="none" w:sz="0" w:space="0" w:color="auto"/>
        <w:right w:val="none" w:sz="0" w:space="0" w:color="auto"/>
      </w:divBdr>
    </w:div>
    <w:div w:id="505363163">
      <w:bodyDiv w:val="1"/>
      <w:marLeft w:val="0"/>
      <w:marRight w:val="0"/>
      <w:marTop w:val="0"/>
      <w:marBottom w:val="0"/>
      <w:divBdr>
        <w:top w:val="none" w:sz="0" w:space="0" w:color="auto"/>
        <w:left w:val="none" w:sz="0" w:space="0" w:color="auto"/>
        <w:bottom w:val="none" w:sz="0" w:space="0" w:color="auto"/>
        <w:right w:val="none" w:sz="0" w:space="0" w:color="auto"/>
      </w:divBdr>
    </w:div>
    <w:div w:id="512839556">
      <w:bodyDiv w:val="1"/>
      <w:marLeft w:val="0"/>
      <w:marRight w:val="0"/>
      <w:marTop w:val="0"/>
      <w:marBottom w:val="0"/>
      <w:divBdr>
        <w:top w:val="none" w:sz="0" w:space="0" w:color="auto"/>
        <w:left w:val="none" w:sz="0" w:space="0" w:color="auto"/>
        <w:bottom w:val="none" w:sz="0" w:space="0" w:color="auto"/>
        <w:right w:val="none" w:sz="0" w:space="0" w:color="auto"/>
      </w:divBdr>
    </w:div>
    <w:div w:id="526019002">
      <w:bodyDiv w:val="1"/>
      <w:marLeft w:val="0"/>
      <w:marRight w:val="0"/>
      <w:marTop w:val="0"/>
      <w:marBottom w:val="0"/>
      <w:divBdr>
        <w:top w:val="none" w:sz="0" w:space="0" w:color="auto"/>
        <w:left w:val="none" w:sz="0" w:space="0" w:color="auto"/>
        <w:bottom w:val="none" w:sz="0" w:space="0" w:color="auto"/>
        <w:right w:val="none" w:sz="0" w:space="0" w:color="auto"/>
      </w:divBdr>
    </w:div>
    <w:div w:id="530076350">
      <w:bodyDiv w:val="1"/>
      <w:marLeft w:val="0"/>
      <w:marRight w:val="0"/>
      <w:marTop w:val="0"/>
      <w:marBottom w:val="0"/>
      <w:divBdr>
        <w:top w:val="none" w:sz="0" w:space="0" w:color="auto"/>
        <w:left w:val="none" w:sz="0" w:space="0" w:color="auto"/>
        <w:bottom w:val="none" w:sz="0" w:space="0" w:color="auto"/>
        <w:right w:val="none" w:sz="0" w:space="0" w:color="auto"/>
      </w:divBdr>
    </w:div>
    <w:div w:id="550119986">
      <w:bodyDiv w:val="1"/>
      <w:marLeft w:val="0"/>
      <w:marRight w:val="0"/>
      <w:marTop w:val="0"/>
      <w:marBottom w:val="0"/>
      <w:divBdr>
        <w:top w:val="none" w:sz="0" w:space="0" w:color="auto"/>
        <w:left w:val="none" w:sz="0" w:space="0" w:color="auto"/>
        <w:bottom w:val="none" w:sz="0" w:space="0" w:color="auto"/>
        <w:right w:val="none" w:sz="0" w:space="0" w:color="auto"/>
      </w:divBdr>
    </w:div>
    <w:div w:id="558325726">
      <w:bodyDiv w:val="1"/>
      <w:marLeft w:val="0"/>
      <w:marRight w:val="0"/>
      <w:marTop w:val="0"/>
      <w:marBottom w:val="0"/>
      <w:divBdr>
        <w:top w:val="none" w:sz="0" w:space="0" w:color="auto"/>
        <w:left w:val="none" w:sz="0" w:space="0" w:color="auto"/>
        <w:bottom w:val="none" w:sz="0" w:space="0" w:color="auto"/>
        <w:right w:val="none" w:sz="0" w:space="0" w:color="auto"/>
      </w:divBdr>
    </w:div>
    <w:div w:id="568540036">
      <w:bodyDiv w:val="1"/>
      <w:marLeft w:val="0"/>
      <w:marRight w:val="0"/>
      <w:marTop w:val="0"/>
      <w:marBottom w:val="0"/>
      <w:divBdr>
        <w:top w:val="none" w:sz="0" w:space="0" w:color="auto"/>
        <w:left w:val="none" w:sz="0" w:space="0" w:color="auto"/>
        <w:bottom w:val="none" w:sz="0" w:space="0" w:color="auto"/>
        <w:right w:val="none" w:sz="0" w:space="0" w:color="auto"/>
      </w:divBdr>
    </w:div>
    <w:div w:id="594828001">
      <w:bodyDiv w:val="1"/>
      <w:marLeft w:val="0"/>
      <w:marRight w:val="0"/>
      <w:marTop w:val="0"/>
      <w:marBottom w:val="0"/>
      <w:divBdr>
        <w:top w:val="none" w:sz="0" w:space="0" w:color="auto"/>
        <w:left w:val="none" w:sz="0" w:space="0" w:color="auto"/>
        <w:bottom w:val="none" w:sz="0" w:space="0" w:color="auto"/>
        <w:right w:val="none" w:sz="0" w:space="0" w:color="auto"/>
      </w:divBdr>
    </w:div>
    <w:div w:id="604658416">
      <w:bodyDiv w:val="1"/>
      <w:marLeft w:val="0"/>
      <w:marRight w:val="0"/>
      <w:marTop w:val="0"/>
      <w:marBottom w:val="0"/>
      <w:divBdr>
        <w:top w:val="none" w:sz="0" w:space="0" w:color="auto"/>
        <w:left w:val="none" w:sz="0" w:space="0" w:color="auto"/>
        <w:bottom w:val="none" w:sz="0" w:space="0" w:color="auto"/>
        <w:right w:val="none" w:sz="0" w:space="0" w:color="auto"/>
      </w:divBdr>
    </w:div>
    <w:div w:id="612370627">
      <w:bodyDiv w:val="1"/>
      <w:marLeft w:val="0"/>
      <w:marRight w:val="0"/>
      <w:marTop w:val="0"/>
      <w:marBottom w:val="0"/>
      <w:divBdr>
        <w:top w:val="none" w:sz="0" w:space="0" w:color="auto"/>
        <w:left w:val="none" w:sz="0" w:space="0" w:color="auto"/>
        <w:bottom w:val="none" w:sz="0" w:space="0" w:color="auto"/>
        <w:right w:val="none" w:sz="0" w:space="0" w:color="auto"/>
      </w:divBdr>
    </w:div>
    <w:div w:id="627783586">
      <w:bodyDiv w:val="1"/>
      <w:marLeft w:val="0"/>
      <w:marRight w:val="0"/>
      <w:marTop w:val="0"/>
      <w:marBottom w:val="0"/>
      <w:divBdr>
        <w:top w:val="none" w:sz="0" w:space="0" w:color="auto"/>
        <w:left w:val="none" w:sz="0" w:space="0" w:color="auto"/>
        <w:bottom w:val="none" w:sz="0" w:space="0" w:color="auto"/>
        <w:right w:val="none" w:sz="0" w:space="0" w:color="auto"/>
      </w:divBdr>
    </w:div>
    <w:div w:id="654336932">
      <w:bodyDiv w:val="1"/>
      <w:marLeft w:val="0"/>
      <w:marRight w:val="0"/>
      <w:marTop w:val="0"/>
      <w:marBottom w:val="0"/>
      <w:divBdr>
        <w:top w:val="none" w:sz="0" w:space="0" w:color="auto"/>
        <w:left w:val="none" w:sz="0" w:space="0" w:color="auto"/>
        <w:bottom w:val="none" w:sz="0" w:space="0" w:color="auto"/>
        <w:right w:val="none" w:sz="0" w:space="0" w:color="auto"/>
      </w:divBdr>
    </w:div>
    <w:div w:id="658113529">
      <w:bodyDiv w:val="1"/>
      <w:marLeft w:val="0"/>
      <w:marRight w:val="0"/>
      <w:marTop w:val="0"/>
      <w:marBottom w:val="0"/>
      <w:divBdr>
        <w:top w:val="none" w:sz="0" w:space="0" w:color="auto"/>
        <w:left w:val="none" w:sz="0" w:space="0" w:color="auto"/>
        <w:bottom w:val="none" w:sz="0" w:space="0" w:color="auto"/>
        <w:right w:val="none" w:sz="0" w:space="0" w:color="auto"/>
      </w:divBdr>
    </w:div>
    <w:div w:id="669990356">
      <w:bodyDiv w:val="1"/>
      <w:marLeft w:val="0"/>
      <w:marRight w:val="0"/>
      <w:marTop w:val="0"/>
      <w:marBottom w:val="0"/>
      <w:divBdr>
        <w:top w:val="none" w:sz="0" w:space="0" w:color="auto"/>
        <w:left w:val="none" w:sz="0" w:space="0" w:color="auto"/>
        <w:bottom w:val="none" w:sz="0" w:space="0" w:color="auto"/>
        <w:right w:val="none" w:sz="0" w:space="0" w:color="auto"/>
      </w:divBdr>
    </w:div>
    <w:div w:id="675500680">
      <w:bodyDiv w:val="1"/>
      <w:marLeft w:val="0"/>
      <w:marRight w:val="0"/>
      <w:marTop w:val="0"/>
      <w:marBottom w:val="0"/>
      <w:divBdr>
        <w:top w:val="none" w:sz="0" w:space="0" w:color="auto"/>
        <w:left w:val="none" w:sz="0" w:space="0" w:color="auto"/>
        <w:bottom w:val="none" w:sz="0" w:space="0" w:color="auto"/>
        <w:right w:val="none" w:sz="0" w:space="0" w:color="auto"/>
      </w:divBdr>
    </w:div>
    <w:div w:id="679087702">
      <w:bodyDiv w:val="1"/>
      <w:marLeft w:val="0"/>
      <w:marRight w:val="0"/>
      <w:marTop w:val="0"/>
      <w:marBottom w:val="0"/>
      <w:divBdr>
        <w:top w:val="none" w:sz="0" w:space="0" w:color="auto"/>
        <w:left w:val="none" w:sz="0" w:space="0" w:color="auto"/>
        <w:bottom w:val="none" w:sz="0" w:space="0" w:color="auto"/>
        <w:right w:val="none" w:sz="0" w:space="0" w:color="auto"/>
      </w:divBdr>
    </w:div>
    <w:div w:id="701782374">
      <w:bodyDiv w:val="1"/>
      <w:marLeft w:val="0"/>
      <w:marRight w:val="0"/>
      <w:marTop w:val="0"/>
      <w:marBottom w:val="0"/>
      <w:divBdr>
        <w:top w:val="none" w:sz="0" w:space="0" w:color="auto"/>
        <w:left w:val="none" w:sz="0" w:space="0" w:color="auto"/>
        <w:bottom w:val="none" w:sz="0" w:space="0" w:color="auto"/>
        <w:right w:val="none" w:sz="0" w:space="0" w:color="auto"/>
      </w:divBdr>
    </w:div>
    <w:div w:id="713389089">
      <w:bodyDiv w:val="1"/>
      <w:marLeft w:val="0"/>
      <w:marRight w:val="0"/>
      <w:marTop w:val="0"/>
      <w:marBottom w:val="0"/>
      <w:divBdr>
        <w:top w:val="none" w:sz="0" w:space="0" w:color="auto"/>
        <w:left w:val="none" w:sz="0" w:space="0" w:color="auto"/>
        <w:bottom w:val="none" w:sz="0" w:space="0" w:color="auto"/>
        <w:right w:val="none" w:sz="0" w:space="0" w:color="auto"/>
      </w:divBdr>
    </w:div>
    <w:div w:id="719481590">
      <w:bodyDiv w:val="1"/>
      <w:marLeft w:val="0"/>
      <w:marRight w:val="0"/>
      <w:marTop w:val="0"/>
      <w:marBottom w:val="0"/>
      <w:divBdr>
        <w:top w:val="none" w:sz="0" w:space="0" w:color="auto"/>
        <w:left w:val="none" w:sz="0" w:space="0" w:color="auto"/>
        <w:bottom w:val="none" w:sz="0" w:space="0" w:color="auto"/>
        <w:right w:val="none" w:sz="0" w:space="0" w:color="auto"/>
      </w:divBdr>
    </w:div>
    <w:div w:id="733282728">
      <w:bodyDiv w:val="1"/>
      <w:marLeft w:val="0"/>
      <w:marRight w:val="0"/>
      <w:marTop w:val="0"/>
      <w:marBottom w:val="0"/>
      <w:divBdr>
        <w:top w:val="none" w:sz="0" w:space="0" w:color="auto"/>
        <w:left w:val="none" w:sz="0" w:space="0" w:color="auto"/>
        <w:bottom w:val="none" w:sz="0" w:space="0" w:color="auto"/>
        <w:right w:val="none" w:sz="0" w:space="0" w:color="auto"/>
      </w:divBdr>
    </w:div>
    <w:div w:id="741025151">
      <w:bodyDiv w:val="1"/>
      <w:marLeft w:val="0"/>
      <w:marRight w:val="0"/>
      <w:marTop w:val="0"/>
      <w:marBottom w:val="0"/>
      <w:divBdr>
        <w:top w:val="none" w:sz="0" w:space="0" w:color="auto"/>
        <w:left w:val="none" w:sz="0" w:space="0" w:color="auto"/>
        <w:bottom w:val="none" w:sz="0" w:space="0" w:color="auto"/>
        <w:right w:val="none" w:sz="0" w:space="0" w:color="auto"/>
      </w:divBdr>
    </w:div>
    <w:div w:id="760376100">
      <w:bodyDiv w:val="1"/>
      <w:marLeft w:val="0"/>
      <w:marRight w:val="0"/>
      <w:marTop w:val="0"/>
      <w:marBottom w:val="0"/>
      <w:divBdr>
        <w:top w:val="none" w:sz="0" w:space="0" w:color="auto"/>
        <w:left w:val="none" w:sz="0" w:space="0" w:color="auto"/>
        <w:bottom w:val="none" w:sz="0" w:space="0" w:color="auto"/>
        <w:right w:val="none" w:sz="0" w:space="0" w:color="auto"/>
      </w:divBdr>
    </w:div>
    <w:div w:id="764427086">
      <w:bodyDiv w:val="1"/>
      <w:marLeft w:val="0"/>
      <w:marRight w:val="0"/>
      <w:marTop w:val="0"/>
      <w:marBottom w:val="0"/>
      <w:divBdr>
        <w:top w:val="none" w:sz="0" w:space="0" w:color="auto"/>
        <w:left w:val="none" w:sz="0" w:space="0" w:color="auto"/>
        <w:bottom w:val="none" w:sz="0" w:space="0" w:color="auto"/>
        <w:right w:val="none" w:sz="0" w:space="0" w:color="auto"/>
      </w:divBdr>
    </w:div>
    <w:div w:id="771898833">
      <w:bodyDiv w:val="1"/>
      <w:marLeft w:val="0"/>
      <w:marRight w:val="0"/>
      <w:marTop w:val="0"/>
      <w:marBottom w:val="0"/>
      <w:divBdr>
        <w:top w:val="none" w:sz="0" w:space="0" w:color="auto"/>
        <w:left w:val="none" w:sz="0" w:space="0" w:color="auto"/>
        <w:bottom w:val="none" w:sz="0" w:space="0" w:color="auto"/>
        <w:right w:val="none" w:sz="0" w:space="0" w:color="auto"/>
      </w:divBdr>
    </w:div>
    <w:div w:id="831944297">
      <w:bodyDiv w:val="1"/>
      <w:marLeft w:val="0"/>
      <w:marRight w:val="0"/>
      <w:marTop w:val="0"/>
      <w:marBottom w:val="0"/>
      <w:divBdr>
        <w:top w:val="none" w:sz="0" w:space="0" w:color="auto"/>
        <w:left w:val="none" w:sz="0" w:space="0" w:color="auto"/>
        <w:bottom w:val="none" w:sz="0" w:space="0" w:color="auto"/>
        <w:right w:val="none" w:sz="0" w:space="0" w:color="auto"/>
      </w:divBdr>
    </w:div>
    <w:div w:id="834296968">
      <w:bodyDiv w:val="1"/>
      <w:marLeft w:val="0"/>
      <w:marRight w:val="0"/>
      <w:marTop w:val="0"/>
      <w:marBottom w:val="0"/>
      <w:divBdr>
        <w:top w:val="none" w:sz="0" w:space="0" w:color="auto"/>
        <w:left w:val="none" w:sz="0" w:space="0" w:color="auto"/>
        <w:bottom w:val="none" w:sz="0" w:space="0" w:color="auto"/>
        <w:right w:val="none" w:sz="0" w:space="0" w:color="auto"/>
      </w:divBdr>
    </w:div>
    <w:div w:id="840386510">
      <w:bodyDiv w:val="1"/>
      <w:marLeft w:val="0"/>
      <w:marRight w:val="0"/>
      <w:marTop w:val="0"/>
      <w:marBottom w:val="0"/>
      <w:divBdr>
        <w:top w:val="none" w:sz="0" w:space="0" w:color="auto"/>
        <w:left w:val="none" w:sz="0" w:space="0" w:color="auto"/>
        <w:bottom w:val="none" w:sz="0" w:space="0" w:color="auto"/>
        <w:right w:val="none" w:sz="0" w:space="0" w:color="auto"/>
      </w:divBdr>
    </w:div>
    <w:div w:id="844781959">
      <w:bodyDiv w:val="1"/>
      <w:marLeft w:val="0"/>
      <w:marRight w:val="0"/>
      <w:marTop w:val="0"/>
      <w:marBottom w:val="0"/>
      <w:divBdr>
        <w:top w:val="none" w:sz="0" w:space="0" w:color="auto"/>
        <w:left w:val="none" w:sz="0" w:space="0" w:color="auto"/>
        <w:bottom w:val="none" w:sz="0" w:space="0" w:color="auto"/>
        <w:right w:val="none" w:sz="0" w:space="0" w:color="auto"/>
      </w:divBdr>
    </w:div>
    <w:div w:id="845630917">
      <w:bodyDiv w:val="1"/>
      <w:marLeft w:val="0"/>
      <w:marRight w:val="0"/>
      <w:marTop w:val="0"/>
      <w:marBottom w:val="0"/>
      <w:divBdr>
        <w:top w:val="none" w:sz="0" w:space="0" w:color="auto"/>
        <w:left w:val="none" w:sz="0" w:space="0" w:color="auto"/>
        <w:bottom w:val="none" w:sz="0" w:space="0" w:color="auto"/>
        <w:right w:val="none" w:sz="0" w:space="0" w:color="auto"/>
      </w:divBdr>
    </w:div>
    <w:div w:id="846821682">
      <w:bodyDiv w:val="1"/>
      <w:marLeft w:val="0"/>
      <w:marRight w:val="0"/>
      <w:marTop w:val="0"/>
      <w:marBottom w:val="0"/>
      <w:divBdr>
        <w:top w:val="none" w:sz="0" w:space="0" w:color="auto"/>
        <w:left w:val="none" w:sz="0" w:space="0" w:color="auto"/>
        <w:bottom w:val="none" w:sz="0" w:space="0" w:color="auto"/>
        <w:right w:val="none" w:sz="0" w:space="0" w:color="auto"/>
      </w:divBdr>
    </w:div>
    <w:div w:id="851145503">
      <w:bodyDiv w:val="1"/>
      <w:marLeft w:val="0"/>
      <w:marRight w:val="0"/>
      <w:marTop w:val="0"/>
      <w:marBottom w:val="0"/>
      <w:divBdr>
        <w:top w:val="none" w:sz="0" w:space="0" w:color="auto"/>
        <w:left w:val="none" w:sz="0" w:space="0" w:color="auto"/>
        <w:bottom w:val="none" w:sz="0" w:space="0" w:color="auto"/>
        <w:right w:val="none" w:sz="0" w:space="0" w:color="auto"/>
      </w:divBdr>
    </w:div>
    <w:div w:id="873427406">
      <w:bodyDiv w:val="1"/>
      <w:marLeft w:val="0"/>
      <w:marRight w:val="0"/>
      <w:marTop w:val="0"/>
      <w:marBottom w:val="0"/>
      <w:divBdr>
        <w:top w:val="none" w:sz="0" w:space="0" w:color="auto"/>
        <w:left w:val="none" w:sz="0" w:space="0" w:color="auto"/>
        <w:bottom w:val="none" w:sz="0" w:space="0" w:color="auto"/>
        <w:right w:val="none" w:sz="0" w:space="0" w:color="auto"/>
      </w:divBdr>
    </w:div>
    <w:div w:id="878125427">
      <w:bodyDiv w:val="1"/>
      <w:marLeft w:val="0"/>
      <w:marRight w:val="0"/>
      <w:marTop w:val="0"/>
      <w:marBottom w:val="0"/>
      <w:divBdr>
        <w:top w:val="none" w:sz="0" w:space="0" w:color="auto"/>
        <w:left w:val="none" w:sz="0" w:space="0" w:color="auto"/>
        <w:bottom w:val="none" w:sz="0" w:space="0" w:color="auto"/>
        <w:right w:val="none" w:sz="0" w:space="0" w:color="auto"/>
      </w:divBdr>
    </w:div>
    <w:div w:id="889533273">
      <w:bodyDiv w:val="1"/>
      <w:marLeft w:val="0"/>
      <w:marRight w:val="0"/>
      <w:marTop w:val="0"/>
      <w:marBottom w:val="0"/>
      <w:divBdr>
        <w:top w:val="none" w:sz="0" w:space="0" w:color="auto"/>
        <w:left w:val="none" w:sz="0" w:space="0" w:color="auto"/>
        <w:bottom w:val="none" w:sz="0" w:space="0" w:color="auto"/>
        <w:right w:val="none" w:sz="0" w:space="0" w:color="auto"/>
      </w:divBdr>
    </w:div>
    <w:div w:id="893194671">
      <w:bodyDiv w:val="1"/>
      <w:marLeft w:val="0"/>
      <w:marRight w:val="0"/>
      <w:marTop w:val="0"/>
      <w:marBottom w:val="0"/>
      <w:divBdr>
        <w:top w:val="none" w:sz="0" w:space="0" w:color="auto"/>
        <w:left w:val="none" w:sz="0" w:space="0" w:color="auto"/>
        <w:bottom w:val="none" w:sz="0" w:space="0" w:color="auto"/>
        <w:right w:val="none" w:sz="0" w:space="0" w:color="auto"/>
      </w:divBdr>
    </w:div>
    <w:div w:id="902790820">
      <w:bodyDiv w:val="1"/>
      <w:marLeft w:val="0"/>
      <w:marRight w:val="0"/>
      <w:marTop w:val="0"/>
      <w:marBottom w:val="0"/>
      <w:divBdr>
        <w:top w:val="none" w:sz="0" w:space="0" w:color="auto"/>
        <w:left w:val="none" w:sz="0" w:space="0" w:color="auto"/>
        <w:bottom w:val="none" w:sz="0" w:space="0" w:color="auto"/>
        <w:right w:val="none" w:sz="0" w:space="0" w:color="auto"/>
      </w:divBdr>
    </w:div>
    <w:div w:id="903221206">
      <w:bodyDiv w:val="1"/>
      <w:marLeft w:val="0"/>
      <w:marRight w:val="0"/>
      <w:marTop w:val="0"/>
      <w:marBottom w:val="0"/>
      <w:divBdr>
        <w:top w:val="none" w:sz="0" w:space="0" w:color="auto"/>
        <w:left w:val="none" w:sz="0" w:space="0" w:color="auto"/>
        <w:bottom w:val="none" w:sz="0" w:space="0" w:color="auto"/>
        <w:right w:val="none" w:sz="0" w:space="0" w:color="auto"/>
      </w:divBdr>
    </w:div>
    <w:div w:id="966357099">
      <w:bodyDiv w:val="1"/>
      <w:marLeft w:val="0"/>
      <w:marRight w:val="0"/>
      <w:marTop w:val="0"/>
      <w:marBottom w:val="0"/>
      <w:divBdr>
        <w:top w:val="none" w:sz="0" w:space="0" w:color="auto"/>
        <w:left w:val="none" w:sz="0" w:space="0" w:color="auto"/>
        <w:bottom w:val="none" w:sz="0" w:space="0" w:color="auto"/>
        <w:right w:val="none" w:sz="0" w:space="0" w:color="auto"/>
      </w:divBdr>
    </w:div>
    <w:div w:id="984969712">
      <w:bodyDiv w:val="1"/>
      <w:marLeft w:val="0"/>
      <w:marRight w:val="0"/>
      <w:marTop w:val="0"/>
      <w:marBottom w:val="0"/>
      <w:divBdr>
        <w:top w:val="none" w:sz="0" w:space="0" w:color="auto"/>
        <w:left w:val="none" w:sz="0" w:space="0" w:color="auto"/>
        <w:bottom w:val="none" w:sz="0" w:space="0" w:color="auto"/>
        <w:right w:val="none" w:sz="0" w:space="0" w:color="auto"/>
      </w:divBdr>
    </w:div>
    <w:div w:id="989791470">
      <w:bodyDiv w:val="1"/>
      <w:marLeft w:val="0"/>
      <w:marRight w:val="0"/>
      <w:marTop w:val="0"/>
      <w:marBottom w:val="0"/>
      <w:divBdr>
        <w:top w:val="none" w:sz="0" w:space="0" w:color="auto"/>
        <w:left w:val="none" w:sz="0" w:space="0" w:color="auto"/>
        <w:bottom w:val="none" w:sz="0" w:space="0" w:color="auto"/>
        <w:right w:val="none" w:sz="0" w:space="0" w:color="auto"/>
      </w:divBdr>
    </w:div>
    <w:div w:id="993722785">
      <w:bodyDiv w:val="1"/>
      <w:marLeft w:val="0"/>
      <w:marRight w:val="0"/>
      <w:marTop w:val="0"/>
      <w:marBottom w:val="0"/>
      <w:divBdr>
        <w:top w:val="none" w:sz="0" w:space="0" w:color="auto"/>
        <w:left w:val="none" w:sz="0" w:space="0" w:color="auto"/>
        <w:bottom w:val="none" w:sz="0" w:space="0" w:color="auto"/>
        <w:right w:val="none" w:sz="0" w:space="0" w:color="auto"/>
      </w:divBdr>
    </w:div>
    <w:div w:id="995378408">
      <w:bodyDiv w:val="1"/>
      <w:marLeft w:val="0"/>
      <w:marRight w:val="0"/>
      <w:marTop w:val="0"/>
      <w:marBottom w:val="0"/>
      <w:divBdr>
        <w:top w:val="none" w:sz="0" w:space="0" w:color="auto"/>
        <w:left w:val="none" w:sz="0" w:space="0" w:color="auto"/>
        <w:bottom w:val="none" w:sz="0" w:space="0" w:color="auto"/>
        <w:right w:val="none" w:sz="0" w:space="0" w:color="auto"/>
      </w:divBdr>
    </w:div>
    <w:div w:id="1006443295">
      <w:bodyDiv w:val="1"/>
      <w:marLeft w:val="0"/>
      <w:marRight w:val="0"/>
      <w:marTop w:val="0"/>
      <w:marBottom w:val="0"/>
      <w:divBdr>
        <w:top w:val="none" w:sz="0" w:space="0" w:color="auto"/>
        <w:left w:val="none" w:sz="0" w:space="0" w:color="auto"/>
        <w:bottom w:val="none" w:sz="0" w:space="0" w:color="auto"/>
        <w:right w:val="none" w:sz="0" w:space="0" w:color="auto"/>
      </w:divBdr>
    </w:div>
    <w:div w:id="1012877790">
      <w:bodyDiv w:val="1"/>
      <w:marLeft w:val="0"/>
      <w:marRight w:val="0"/>
      <w:marTop w:val="0"/>
      <w:marBottom w:val="0"/>
      <w:divBdr>
        <w:top w:val="none" w:sz="0" w:space="0" w:color="auto"/>
        <w:left w:val="none" w:sz="0" w:space="0" w:color="auto"/>
        <w:bottom w:val="none" w:sz="0" w:space="0" w:color="auto"/>
        <w:right w:val="none" w:sz="0" w:space="0" w:color="auto"/>
      </w:divBdr>
    </w:div>
    <w:div w:id="1027028866">
      <w:bodyDiv w:val="1"/>
      <w:marLeft w:val="0"/>
      <w:marRight w:val="0"/>
      <w:marTop w:val="0"/>
      <w:marBottom w:val="0"/>
      <w:divBdr>
        <w:top w:val="none" w:sz="0" w:space="0" w:color="auto"/>
        <w:left w:val="none" w:sz="0" w:space="0" w:color="auto"/>
        <w:bottom w:val="none" w:sz="0" w:space="0" w:color="auto"/>
        <w:right w:val="none" w:sz="0" w:space="0" w:color="auto"/>
      </w:divBdr>
    </w:div>
    <w:div w:id="1028143499">
      <w:bodyDiv w:val="1"/>
      <w:marLeft w:val="0"/>
      <w:marRight w:val="0"/>
      <w:marTop w:val="0"/>
      <w:marBottom w:val="0"/>
      <w:divBdr>
        <w:top w:val="none" w:sz="0" w:space="0" w:color="auto"/>
        <w:left w:val="none" w:sz="0" w:space="0" w:color="auto"/>
        <w:bottom w:val="none" w:sz="0" w:space="0" w:color="auto"/>
        <w:right w:val="none" w:sz="0" w:space="0" w:color="auto"/>
      </w:divBdr>
    </w:div>
    <w:div w:id="1037462111">
      <w:bodyDiv w:val="1"/>
      <w:marLeft w:val="0"/>
      <w:marRight w:val="0"/>
      <w:marTop w:val="0"/>
      <w:marBottom w:val="0"/>
      <w:divBdr>
        <w:top w:val="none" w:sz="0" w:space="0" w:color="auto"/>
        <w:left w:val="none" w:sz="0" w:space="0" w:color="auto"/>
        <w:bottom w:val="none" w:sz="0" w:space="0" w:color="auto"/>
        <w:right w:val="none" w:sz="0" w:space="0" w:color="auto"/>
      </w:divBdr>
    </w:div>
    <w:div w:id="1040401495">
      <w:bodyDiv w:val="1"/>
      <w:marLeft w:val="0"/>
      <w:marRight w:val="0"/>
      <w:marTop w:val="0"/>
      <w:marBottom w:val="0"/>
      <w:divBdr>
        <w:top w:val="none" w:sz="0" w:space="0" w:color="auto"/>
        <w:left w:val="none" w:sz="0" w:space="0" w:color="auto"/>
        <w:bottom w:val="none" w:sz="0" w:space="0" w:color="auto"/>
        <w:right w:val="none" w:sz="0" w:space="0" w:color="auto"/>
      </w:divBdr>
    </w:div>
    <w:div w:id="1043481956">
      <w:bodyDiv w:val="1"/>
      <w:marLeft w:val="0"/>
      <w:marRight w:val="0"/>
      <w:marTop w:val="0"/>
      <w:marBottom w:val="0"/>
      <w:divBdr>
        <w:top w:val="none" w:sz="0" w:space="0" w:color="auto"/>
        <w:left w:val="none" w:sz="0" w:space="0" w:color="auto"/>
        <w:bottom w:val="none" w:sz="0" w:space="0" w:color="auto"/>
        <w:right w:val="none" w:sz="0" w:space="0" w:color="auto"/>
      </w:divBdr>
    </w:div>
    <w:div w:id="1046414335">
      <w:bodyDiv w:val="1"/>
      <w:marLeft w:val="0"/>
      <w:marRight w:val="0"/>
      <w:marTop w:val="0"/>
      <w:marBottom w:val="0"/>
      <w:divBdr>
        <w:top w:val="none" w:sz="0" w:space="0" w:color="auto"/>
        <w:left w:val="none" w:sz="0" w:space="0" w:color="auto"/>
        <w:bottom w:val="none" w:sz="0" w:space="0" w:color="auto"/>
        <w:right w:val="none" w:sz="0" w:space="0" w:color="auto"/>
      </w:divBdr>
    </w:div>
    <w:div w:id="1046490272">
      <w:bodyDiv w:val="1"/>
      <w:marLeft w:val="0"/>
      <w:marRight w:val="0"/>
      <w:marTop w:val="0"/>
      <w:marBottom w:val="0"/>
      <w:divBdr>
        <w:top w:val="none" w:sz="0" w:space="0" w:color="auto"/>
        <w:left w:val="none" w:sz="0" w:space="0" w:color="auto"/>
        <w:bottom w:val="none" w:sz="0" w:space="0" w:color="auto"/>
        <w:right w:val="none" w:sz="0" w:space="0" w:color="auto"/>
      </w:divBdr>
    </w:div>
    <w:div w:id="1049914178">
      <w:bodyDiv w:val="1"/>
      <w:marLeft w:val="0"/>
      <w:marRight w:val="0"/>
      <w:marTop w:val="0"/>
      <w:marBottom w:val="0"/>
      <w:divBdr>
        <w:top w:val="none" w:sz="0" w:space="0" w:color="auto"/>
        <w:left w:val="none" w:sz="0" w:space="0" w:color="auto"/>
        <w:bottom w:val="none" w:sz="0" w:space="0" w:color="auto"/>
        <w:right w:val="none" w:sz="0" w:space="0" w:color="auto"/>
      </w:divBdr>
    </w:div>
    <w:div w:id="1094085116">
      <w:bodyDiv w:val="1"/>
      <w:marLeft w:val="0"/>
      <w:marRight w:val="0"/>
      <w:marTop w:val="0"/>
      <w:marBottom w:val="0"/>
      <w:divBdr>
        <w:top w:val="none" w:sz="0" w:space="0" w:color="auto"/>
        <w:left w:val="none" w:sz="0" w:space="0" w:color="auto"/>
        <w:bottom w:val="none" w:sz="0" w:space="0" w:color="auto"/>
        <w:right w:val="none" w:sz="0" w:space="0" w:color="auto"/>
      </w:divBdr>
    </w:div>
    <w:div w:id="1104374533">
      <w:bodyDiv w:val="1"/>
      <w:marLeft w:val="0"/>
      <w:marRight w:val="0"/>
      <w:marTop w:val="0"/>
      <w:marBottom w:val="0"/>
      <w:divBdr>
        <w:top w:val="none" w:sz="0" w:space="0" w:color="auto"/>
        <w:left w:val="none" w:sz="0" w:space="0" w:color="auto"/>
        <w:bottom w:val="none" w:sz="0" w:space="0" w:color="auto"/>
        <w:right w:val="none" w:sz="0" w:space="0" w:color="auto"/>
      </w:divBdr>
    </w:div>
    <w:div w:id="1110474538">
      <w:bodyDiv w:val="1"/>
      <w:marLeft w:val="0"/>
      <w:marRight w:val="0"/>
      <w:marTop w:val="0"/>
      <w:marBottom w:val="0"/>
      <w:divBdr>
        <w:top w:val="none" w:sz="0" w:space="0" w:color="auto"/>
        <w:left w:val="none" w:sz="0" w:space="0" w:color="auto"/>
        <w:bottom w:val="none" w:sz="0" w:space="0" w:color="auto"/>
        <w:right w:val="none" w:sz="0" w:space="0" w:color="auto"/>
      </w:divBdr>
    </w:div>
    <w:div w:id="1115171993">
      <w:bodyDiv w:val="1"/>
      <w:marLeft w:val="0"/>
      <w:marRight w:val="0"/>
      <w:marTop w:val="0"/>
      <w:marBottom w:val="0"/>
      <w:divBdr>
        <w:top w:val="none" w:sz="0" w:space="0" w:color="auto"/>
        <w:left w:val="none" w:sz="0" w:space="0" w:color="auto"/>
        <w:bottom w:val="none" w:sz="0" w:space="0" w:color="auto"/>
        <w:right w:val="none" w:sz="0" w:space="0" w:color="auto"/>
      </w:divBdr>
    </w:div>
    <w:div w:id="1124498979">
      <w:bodyDiv w:val="1"/>
      <w:marLeft w:val="0"/>
      <w:marRight w:val="0"/>
      <w:marTop w:val="0"/>
      <w:marBottom w:val="0"/>
      <w:divBdr>
        <w:top w:val="none" w:sz="0" w:space="0" w:color="auto"/>
        <w:left w:val="none" w:sz="0" w:space="0" w:color="auto"/>
        <w:bottom w:val="none" w:sz="0" w:space="0" w:color="auto"/>
        <w:right w:val="none" w:sz="0" w:space="0" w:color="auto"/>
      </w:divBdr>
    </w:div>
    <w:div w:id="1124932373">
      <w:bodyDiv w:val="1"/>
      <w:marLeft w:val="0"/>
      <w:marRight w:val="0"/>
      <w:marTop w:val="0"/>
      <w:marBottom w:val="0"/>
      <w:divBdr>
        <w:top w:val="none" w:sz="0" w:space="0" w:color="auto"/>
        <w:left w:val="none" w:sz="0" w:space="0" w:color="auto"/>
        <w:bottom w:val="none" w:sz="0" w:space="0" w:color="auto"/>
        <w:right w:val="none" w:sz="0" w:space="0" w:color="auto"/>
      </w:divBdr>
    </w:div>
    <w:div w:id="1128353918">
      <w:bodyDiv w:val="1"/>
      <w:marLeft w:val="0"/>
      <w:marRight w:val="0"/>
      <w:marTop w:val="0"/>
      <w:marBottom w:val="0"/>
      <w:divBdr>
        <w:top w:val="none" w:sz="0" w:space="0" w:color="auto"/>
        <w:left w:val="none" w:sz="0" w:space="0" w:color="auto"/>
        <w:bottom w:val="none" w:sz="0" w:space="0" w:color="auto"/>
        <w:right w:val="none" w:sz="0" w:space="0" w:color="auto"/>
      </w:divBdr>
    </w:div>
    <w:div w:id="1128429793">
      <w:bodyDiv w:val="1"/>
      <w:marLeft w:val="0"/>
      <w:marRight w:val="0"/>
      <w:marTop w:val="0"/>
      <w:marBottom w:val="0"/>
      <w:divBdr>
        <w:top w:val="none" w:sz="0" w:space="0" w:color="auto"/>
        <w:left w:val="none" w:sz="0" w:space="0" w:color="auto"/>
        <w:bottom w:val="none" w:sz="0" w:space="0" w:color="auto"/>
        <w:right w:val="none" w:sz="0" w:space="0" w:color="auto"/>
      </w:divBdr>
    </w:div>
    <w:div w:id="1140685564">
      <w:bodyDiv w:val="1"/>
      <w:marLeft w:val="0"/>
      <w:marRight w:val="0"/>
      <w:marTop w:val="0"/>
      <w:marBottom w:val="0"/>
      <w:divBdr>
        <w:top w:val="none" w:sz="0" w:space="0" w:color="auto"/>
        <w:left w:val="none" w:sz="0" w:space="0" w:color="auto"/>
        <w:bottom w:val="none" w:sz="0" w:space="0" w:color="auto"/>
        <w:right w:val="none" w:sz="0" w:space="0" w:color="auto"/>
      </w:divBdr>
    </w:div>
    <w:div w:id="1142845312">
      <w:bodyDiv w:val="1"/>
      <w:marLeft w:val="0"/>
      <w:marRight w:val="0"/>
      <w:marTop w:val="0"/>
      <w:marBottom w:val="0"/>
      <w:divBdr>
        <w:top w:val="none" w:sz="0" w:space="0" w:color="auto"/>
        <w:left w:val="none" w:sz="0" w:space="0" w:color="auto"/>
        <w:bottom w:val="none" w:sz="0" w:space="0" w:color="auto"/>
        <w:right w:val="none" w:sz="0" w:space="0" w:color="auto"/>
      </w:divBdr>
    </w:div>
    <w:div w:id="1156067436">
      <w:bodyDiv w:val="1"/>
      <w:marLeft w:val="0"/>
      <w:marRight w:val="0"/>
      <w:marTop w:val="0"/>
      <w:marBottom w:val="0"/>
      <w:divBdr>
        <w:top w:val="none" w:sz="0" w:space="0" w:color="auto"/>
        <w:left w:val="none" w:sz="0" w:space="0" w:color="auto"/>
        <w:bottom w:val="none" w:sz="0" w:space="0" w:color="auto"/>
        <w:right w:val="none" w:sz="0" w:space="0" w:color="auto"/>
      </w:divBdr>
    </w:div>
    <w:div w:id="1159233314">
      <w:bodyDiv w:val="1"/>
      <w:marLeft w:val="0"/>
      <w:marRight w:val="0"/>
      <w:marTop w:val="0"/>
      <w:marBottom w:val="0"/>
      <w:divBdr>
        <w:top w:val="none" w:sz="0" w:space="0" w:color="auto"/>
        <w:left w:val="none" w:sz="0" w:space="0" w:color="auto"/>
        <w:bottom w:val="none" w:sz="0" w:space="0" w:color="auto"/>
        <w:right w:val="none" w:sz="0" w:space="0" w:color="auto"/>
      </w:divBdr>
    </w:div>
    <w:div w:id="1160731689">
      <w:bodyDiv w:val="1"/>
      <w:marLeft w:val="0"/>
      <w:marRight w:val="0"/>
      <w:marTop w:val="0"/>
      <w:marBottom w:val="0"/>
      <w:divBdr>
        <w:top w:val="none" w:sz="0" w:space="0" w:color="auto"/>
        <w:left w:val="none" w:sz="0" w:space="0" w:color="auto"/>
        <w:bottom w:val="none" w:sz="0" w:space="0" w:color="auto"/>
        <w:right w:val="none" w:sz="0" w:space="0" w:color="auto"/>
      </w:divBdr>
    </w:div>
    <w:div w:id="1187674265">
      <w:bodyDiv w:val="1"/>
      <w:marLeft w:val="0"/>
      <w:marRight w:val="0"/>
      <w:marTop w:val="0"/>
      <w:marBottom w:val="0"/>
      <w:divBdr>
        <w:top w:val="none" w:sz="0" w:space="0" w:color="auto"/>
        <w:left w:val="none" w:sz="0" w:space="0" w:color="auto"/>
        <w:bottom w:val="none" w:sz="0" w:space="0" w:color="auto"/>
        <w:right w:val="none" w:sz="0" w:space="0" w:color="auto"/>
      </w:divBdr>
    </w:div>
    <w:div w:id="1198545705">
      <w:bodyDiv w:val="1"/>
      <w:marLeft w:val="0"/>
      <w:marRight w:val="0"/>
      <w:marTop w:val="0"/>
      <w:marBottom w:val="0"/>
      <w:divBdr>
        <w:top w:val="none" w:sz="0" w:space="0" w:color="auto"/>
        <w:left w:val="none" w:sz="0" w:space="0" w:color="auto"/>
        <w:bottom w:val="none" w:sz="0" w:space="0" w:color="auto"/>
        <w:right w:val="none" w:sz="0" w:space="0" w:color="auto"/>
      </w:divBdr>
    </w:div>
    <w:div w:id="1223566997">
      <w:bodyDiv w:val="1"/>
      <w:marLeft w:val="0"/>
      <w:marRight w:val="0"/>
      <w:marTop w:val="0"/>
      <w:marBottom w:val="0"/>
      <w:divBdr>
        <w:top w:val="none" w:sz="0" w:space="0" w:color="auto"/>
        <w:left w:val="none" w:sz="0" w:space="0" w:color="auto"/>
        <w:bottom w:val="none" w:sz="0" w:space="0" w:color="auto"/>
        <w:right w:val="none" w:sz="0" w:space="0" w:color="auto"/>
      </w:divBdr>
    </w:div>
    <w:div w:id="1226333459">
      <w:bodyDiv w:val="1"/>
      <w:marLeft w:val="0"/>
      <w:marRight w:val="0"/>
      <w:marTop w:val="0"/>
      <w:marBottom w:val="0"/>
      <w:divBdr>
        <w:top w:val="none" w:sz="0" w:space="0" w:color="auto"/>
        <w:left w:val="none" w:sz="0" w:space="0" w:color="auto"/>
        <w:bottom w:val="none" w:sz="0" w:space="0" w:color="auto"/>
        <w:right w:val="none" w:sz="0" w:space="0" w:color="auto"/>
      </w:divBdr>
    </w:div>
    <w:div w:id="1235891361">
      <w:bodyDiv w:val="1"/>
      <w:marLeft w:val="0"/>
      <w:marRight w:val="0"/>
      <w:marTop w:val="0"/>
      <w:marBottom w:val="0"/>
      <w:divBdr>
        <w:top w:val="none" w:sz="0" w:space="0" w:color="auto"/>
        <w:left w:val="none" w:sz="0" w:space="0" w:color="auto"/>
        <w:bottom w:val="none" w:sz="0" w:space="0" w:color="auto"/>
        <w:right w:val="none" w:sz="0" w:space="0" w:color="auto"/>
      </w:divBdr>
    </w:div>
    <w:div w:id="1236893517">
      <w:bodyDiv w:val="1"/>
      <w:marLeft w:val="0"/>
      <w:marRight w:val="0"/>
      <w:marTop w:val="0"/>
      <w:marBottom w:val="0"/>
      <w:divBdr>
        <w:top w:val="none" w:sz="0" w:space="0" w:color="auto"/>
        <w:left w:val="none" w:sz="0" w:space="0" w:color="auto"/>
        <w:bottom w:val="none" w:sz="0" w:space="0" w:color="auto"/>
        <w:right w:val="none" w:sz="0" w:space="0" w:color="auto"/>
      </w:divBdr>
    </w:div>
    <w:div w:id="1237013178">
      <w:bodyDiv w:val="1"/>
      <w:marLeft w:val="0"/>
      <w:marRight w:val="0"/>
      <w:marTop w:val="0"/>
      <w:marBottom w:val="0"/>
      <w:divBdr>
        <w:top w:val="none" w:sz="0" w:space="0" w:color="auto"/>
        <w:left w:val="none" w:sz="0" w:space="0" w:color="auto"/>
        <w:bottom w:val="none" w:sz="0" w:space="0" w:color="auto"/>
        <w:right w:val="none" w:sz="0" w:space="0" w:color="auto"/>
      </w:divBdr>
    </w:div>
    <w:div w:id="1253664873">
      <w:bodyDiv w:val="1"/>
      <w:marLeft w:val="0"/>
      <w:marRight w:val="0"/>
      <w:marTop w:val="0"/>
      <w:marBottom w:val="0"/>
      <w:divBdr>
        <w:top w:val="none" w:sz="0" w:space="0" w:color="auto"/>
        <w:left w:val="none" w:sz="0" w:space="0" w:color="auto"/>
        <w:bottom w:val="none" w:sz="0" w:space="0" w:color="auto"/>
        <w:right w:val="none" w:sz="0" w:space="0" w:color="auto"/>
      </w:divBdr>
    </w:div>
    <w:div w:id="1279289354">
      <w:bodyDiv w:val="1"/>
      <w:marLeft w:val="0"/>
      <w:marRight w:val="0"/>
      <w:marTop w:val="0"/>
      <w:marBottom w:val="0"/>
      <w:divBdr>
        <w:top w:val="none" w:sz="0" w:space="0" w:color="auto"/>
        <w:left w:val="none" w:sz="0" w:space="0" w:color="auto"/>
        <w:bottom w:val="none" w:sz="0" w:space="0" w:color="auto"/>
        <w:right w:val="none" w:sz="0" w:space="0" w:color="auto"/>
      </w:divBdr>
    </w:div>
    <w:div w:id="1280066270">
      <w:bodyDiv w:val="1"/>
      <w:marLeft w:val="0"/>
      <w:marRight w:val="0"/>
      <w:marTop w:val="0"/>
      <w:marBottom w:val="0"/>
      <w:divBdr>
        <w:top w:val="none" w:sz="0" w:space="0" w:color="auto"/>
        <w:left w:val="none" w:sz="0" w:space="0" w:color="auto"/>
        <w:bottom w:val="none" w:sz="0" w:space="0" w:color="auto"/>
        <w:right w:val="none" w:sz="0" w:space="0" w:color="auto"/>
      </w:divBdr>
    </w:div>
    <w:div w:id="1288969782">
      <w:bodyDiv w:val="1"/>
      <w:marLeft w:val="0"/>
      <w:marRight w:val="0"/>
      <w:marTop w:val="0"/>
      <w:marBottom w:val="0"/>
      <w:divBdr>
        <w:top w:val="none" w:sz="0" w:space="0" w:color="auto"/>
        <w:left w:val="none" w:sz="0" w:space="0" w:color="auto"/>
        <w:bottom w:val="none" w:sz="0" w:space="0" w:color="auto"/>
        <w:right w:val="none" w:sz="0" w:space="0" w:color="auto"/>
      </w:divBdr>
    </w:div>
    <w:div w:id="1301567793">
      <w:bodyDiv w:val="1"/>
      <w:marLeft w:val="0"/>
      <w:marRight w:val="0"/>
      <w:marTop w:val="0"/>
      <w:marBottom w:val="0"/>
      <w:divBdr>
        <w:top w:val="none" w:sz="0" w:space="0" w:color="auto"/>
        <w:left w:val="none" w:sz="0" w:space="0" w:color="auto"/>
        <w:bottom w:val="none" w:sz="0" w:space="0" w:color="auto"/>
        <w:right w:val="none" w:sz="0" w:space="0" w:color="auto"/>
      </w:divBdr>
    </w:div>
    <w:div w:id="1321885377">
      <w:bodyDiv w:val="1"/>
      <w:marLeft w:val="0"/>
      <w:marRight w:val="0"/>
      <w:marTop w:val="0"/>
      <w:marBottom w:val="0"/>
      <w:divBdr>
        <w:top w:val="none" w:sz="0" w:space="0" w:color="auto"/>
        <w:left w:val="none" w:sz="0" w:space="0" w:color="auto"/>
        <w:bottom w:val="none" w:sz="0" w:space="0" w:color="auto"/>
        <w:right w:val="none" w:sz="0" w:space="0" w:color="auto"/>
      </w:divBdr>
    </w:div>
    <w:div w:id="1322082210">
      <w:bodyDiv w:val="1"/>
      <w:marLeft w:val="0"/>
      <w:marRight w:val="0"/>
      <w:marTop w:val="0"/>
      <w:marBottom w:val="0"/>
      <w:divBdr>
        <w:top w:val="none" w:sz="0" w:space="0" w:color="auto"/>
        <w:left w:val="none" w:sz="0" w:space="0" w:color="auto"/>
        <w:bottom w:val="none" w:sz="0" w:space="0" w:color="auto"/>
        <w:right w:val="none" w:sz="0" w:space="0" w:color="auto"/>
      </w:divBdr>
    </w:div>
    <w:div w:id="1326086493">
      <w:bodyDiv w:val="1"/>
      <w:marLeft w:val="0"/>
      <w:marRight w:val="0"/>
      <w:marTop w:val="0"/>
      <w:marBottom w:val="0"/>
      <w:divBdr>
        <w:top w:val="none" w:sz="0" w:space="0" w:color="auto"/>
        <w:left w:val="none" w:sz="0" w:space="0" w:color="auto"/>
        <w:bottom w:val="none" w:sz="0" w:space="0" w:color="auto"/>
        <w:right w:val="none" w:sz="0" w:space="0" w:color="auto"/>
      </w:divBdr>
    </w:div>
    <w:div w:id="1328165608">
      <w:bodyDiv w:val="1"/>
      <w:marLeft w:val="0"/>
      <w:marRight w:val="0"/>
      <w:marTop w:val="0"/>
      <w:marBottom w:val="0"/>
      <w:divBdr>
        <w:top w:val="none" w:sz="0" w:space="0" w:color="auto"/>
        <w:left w:val="none" w:sz="0" w:space="0" w:color="auto"/>
        <w:bottom w:val="none" w:sz="0" w:space="0" w:color="auto"/>
        <w:right w:val="none" w:sz="0" w:space="0" w:color="auto"/>
      </w:divBdr>
    </w:div>
    <w:div w:id="1347975263">
      <w:bodyDiv w:val="1"/>
      <w:marLeft w:val="0"/>
      <w:marRight w:val="0"/>
      <w:marTop w:val="0"/>
      <w:marBottom w:val="0"/>
      <w:divBdr>
        <w:top w:val="none" w:sz="0" w:space="0" w:color="auto"/>
        <w:left w:val="none" w:sz="0" w:space="0" w:color="auto"/>
        <w:bottom w:val="none" w:sz="0" w:space="0" w:color="auto"/>
        <w:right w:val="none" w:sz="0" w:space="0" w:color="auto"/>
      </w:divBdr>
    </w:div>
    <w:div w:id="1353066546">
      <w:bodyDiv w:val="1"/>
      <w:marLeft w:val="0"/>
      <w:marRight w:val="0"/>
      <w:marTop w:val="0"/>
      <w:marBottom w:val="0"/>
      <w:divBdr>
        <w:top w:val="none" w:sz="0" w:space="0" w:color="auto"/>
        <w:left w:val="none" w:sz="0" w:space="0" w:color="auto"/>
        <w:bottom w:val="none" w:sz="0" w:space="0" w:color="auto"/>
        <w:right w:val="none" w:sz="0" w:space="0" w:color="auto"/>
      </w:divBdr>
    </w:div>
    <w:div w:id="1354303350">
      <w:bodyDiv w:val="1"/>
      <w:marLeft w:val="0"/>
      <w:marRight w:val="0"/>
      <w:marTop w:val="0"/>
      <w:marBottom w:val="0"/>
      <w:divBdr>
        <w:top w:val="none" w:sz="0" w:space="0" w:color="auto"/>
        <w:left w:val="none" w:sz="0" w:space="0" w:color="auto"/>
        <w:bottom w:val="none" w:sz="0" w:space="0" w:color="auto"/>
        <w:right w:val="none" w:sz="0" w:space="0" w:color="auto"/>
      </w:divBdr>
    </w:div>
    <w:div w:id="1358501146">
      <w:bodyDiv w:val="1"/>
      <w:marLeft w:val="0"/>
      <w:marRight w:val="0"/>
      <w:marTop w:val="0"/>
      <w:marBottom w:val="0"/>
      <w:divBdr>
        <w:top w:val="none" w:sz="0" w:space="0" w:color="auto"/>
        <w:left w:val="none" w:sz="0" w:space="0" w:color="auto"/>
        <w:bottom w:val="none" w:sz="0" w:space="0" w:color="auto"/>
        <w:right w:val="none" w:sz="0" w:space="0" w:color="auto"/>
      </w:divBdr>
    </w:div>
    <w:div w:id="1364281136">
      <w:bodyDiv w:val="1"/>
      <w:marLeft w:val="0"/>
      <w:marRight w:val="0"/>
      <w:marTop w:val="0"/>
      <w:marBottom w:val="0"/>
      <w:divBdr>
        <w:top w:val="none" w:sz="0" w:space="0" w:color="auto"/>
        <w:left w:val="none" w:sz="0" w:space="0" w:color="auto"/>
        <w:bottom w:val="none" w:sz="0" w:space="0" w:color="auto"/>
        <w:right w:val="none" w:sz="0" w:space="0" w:color="auto"/>
      </w:divBdr>
    </w:div>
    <w:div w:id="1366323351">
      <w:bodyDiv w:val="1"/>
      <w:marLeft w:val="0"/>
      <w:marRight w:val="0"/>
      <w:marTop w:val="0"/>
      <w:marBottom w:val="0"/>
      <w:divBdr>
        <w:top w:val="none" w:sz="0" w:space="0" w:color="auto"/>
        <w:left w:val="none" w:sz="0" w:space="0" w:color="auto"/>
        <w:bottom w:val="none" w:sz="0" w:space="0" w:color="auto"/>
        <w:right w:val="none" w:sz="0" w:space="0" w:color="auto"/>
      </w:divBdr>
    </w:div>
    <w:div w:id="1380785542">
      <w:bodyDiv w:val="1"/>
      <w:marLeft w:val="0"/>
      <w:marRight w:val="0"/>
      <w:marTop w:val="0"/>
      <w:marBottom w:val="0"/>
      <w:divBdr>
        <w:top w:val="none" w:sz="0" w:space="0" w:color="auto"/>
        <w:left w:val="none" w:sz="0" w:space="0" w:color="auto"/>
        <w:bottom w:val="none" w:sz="0" w:space="0" w:color="auto"/>
        <w:right w:val="none" w:sz="0" w:space="0" w:color="auto"/>
      </w:divBdr>
    </w:div>
    <w:div w:id="1419016262">
      <w:bodyDiv w:val="1"/>
      <w:marLeft w:val="0"/>
      <w:marRight w:val="0"/>
      <w:marTop w:val="0"/>
      <w:marBottom w:val="0"/>
      <w:divBdr>
        <w:top w:val="none" w:sz="0" w:space="0" w:color="auto"/>
        <w:left w:val="none" w:sz="0" w:space="0" w:color="auto"/>
        <w:bottom w:val="none" w:sz="0" w:space="0" w:color="auto"/>
        <w:right w:val="none" w:sz="0" w:space="0" w:color="auto"/>
      </w:divBdr>
    </w:div>
    <w:div w:id="1434741118">
      <w:bodyDiv w:val="1"/>
      <w:marLeft w:val="0"/>
      <w:marRight w:val="0"/>
      <w:marTop w:val="0"/>
      <w:marBottom w:val="0"/>
      <w:divBdr>
        <w:top w:val="none" w:sz="0" w:space="0" w:color="auto"/>
        <w:left w:val="none" w:sz="0" w:space="0" w:color="auto"/>
        <w:bottom w:val="none" w:sz="0" w:space="0" w:color="auto"/>
        <w:right w:val="none" w:sz="0" w:space="0" w:color="auto"/>
      </w:divBdr>
    </w:div>
    <w:div w:id="1436248602">
      <w:bodyDiv w:val="1"/>
      <w:marLeft w:val="0"/>
      <w:marRight w:val="0"/>
      <w:marTop w:val="0"/>
      <w:marBottom w:val="0"/>
      <w:divBdr>
        <w:top w:val="none" w:sz="0" w:space="0" w:color="auto"/>
        <w:left w:val="none" w:sz="0" w:space="0" w:color="auto"/>
        <w:bottom w:val="none" w:sz="0" w:space="0" w:color="auto"/>
        <w:right w:val="none" w:sz="0" w:space="0" w:color="auto"/>
      </w:divBdr>
    </w:div>
    <w:div w:id="1437945957">
      <w:bodyDiv w:val="1"/>
      <w:marLeft w:val="0"/>
      <w:marRight w:val="0"/>
      <w:marTop w:val="0"/>
      <w:marBottom w:val="0"/>
      <w:divBdr>
        <w:top w:val="none" w:sz="0" w:space="0" w:color="auto"/>
        <w:left w:val="none" w:sz="0" w:space="0" w:color="auto"/>
        <w:bottom w:val="none" w:sz="0" w:space="0" w:color="auto"/>
        <w:right w:val="none" w:sz="0" w:space="0" w:color="auto"/>
      </w:divBdr>
    </w:div>
    <w:div w:id="1443450247">
      <w:bodyDiv w:val="1"/>
      <w:marLeft w:val="0"/>
      <w:marRight w:val="0"/>
      <w:marTop w:val="0"/>
      <w:marBottom w:val="0"/>
      <w:divBdr>
        <w:top w:val="none" w:sz="0" w:space="0" w:color="auto"/>
        <w:left w:val="none" w:sz="0" w:space="0" w:color="auto"/>
        <w:bottom w:val="none" w:sz="0" w:space="0" w:color="auto"/>
        <w:right w:val="none" w:sz="0" w:space="0" w:color="auto"/>
      </w:divBdr>
    </w:div>
    <w:div w:id="1463617226">
      <w:bodyDiv w:val="1"/>
      <w:marLeft w:val="0"/>
      <w:marRight w:val="0"/>
      <w:marTop w:val="0"/>
      <w:marBottom w:val="0"/>
      <w:divBdr>
        <w:top w:val="none" w:sz="0" w:space="0" w:color="auto"/>
        <w:left w:val="none" w:sz="0" w:space="0" w:color="auto"/>
        <w:bottom w:val="none" w:sz="0" w:space="0" w:color="auto"/>
        <w:right w:val="none" w:sz="0" w:space="0" w:color="auto"/>
      </w:divBdr>
    </w:div>
    <w:div w:id="1465931837">
      <w:bodyDiv w:val="1"/>
      <w:marLeft w:val="0"/>
      <w:marRight w:val="0"/>
      <w:marTop w:val="0"/>
      <w:marBottom w:val="0"/>
      <w:divBdr>
        <w:top w:val="none" w:sz="0" w:space="0" w:color="auto"/>
        <w:left w:val="none" w:sz="0" w:space="0" w:color="auto"/>
        <w:bottom w:val="none" w:sz="0" w:space="0" w:color="auto"/>
        <w:right w:val="none" w:sz="0" w:space="0" w:color="auto"/>
      </w:divBdr>
    </w:div>
    <w:div w:id="1469277274">
      <w:bodyDiv w:val="1"/>
      <w:marLeft w:val="0"/>
      <w:marRight w:val="0"/>
      <w:marTop w:val="0"/>
      <w:marBottom w:val="0"/>
      <w:divBdr>
        <w:top w:val="none" w:sz="0" w:space="0" w:color="auto"/>
        <w:left w:val="none" w:sz="0" w:space="0" w:color="auto"/>
        <w:bottom w:val="none" w:sz="0" w:space="0" w:color="auto"/>
        <w:right w:val="none" w:sz="0" w:space="0" w:color="auto"/>
      </w:divBdr>
    </w:div>
    <w:div w:id="1473715378">
      <w:bodyDiv w:val="1"/>
      <w:marLeft w:val="0"/>
      <w:marRight w:val="0"/>
      <w:marTop w:val="0"/>
      <w:marBottom w:val="0"/>
      <w:divBdr>
        <w:top w:val="none" w:sz="0" w:space="0" w:color="auto"/>
        <w:left w:val="none" w:sz="0" w:space="0" w:color="auto"/>
        <w:bottom w:val="none" w:sz="0" w:space="0" w:color="auto"/>
        <w:right w:val="none" w:sz="0" w:space="0" w:color="auto"/>
      </w:divBdr>
    </w:div>
    <w:div w:id="1473867339">
      <w:bodyDiv w:val="1"/>
      <w:marLeft w:val="0"/>
      <w:marRight w:val="0"/>
      <w:marTop w:val="0"/>
      <w:marBottom w:val="0"/>
      <w:divBdr>
        <w:top w:val="none" w:sz="0" w:space="0" w:color="auto"/>
        <w:left w:val="none" w:sz="0" w:space="0" w:color="auto"/>
        <w:bottom w:val="none" w:sz="0" w:space="0" w:color="auto"/>
        <w:right w:val="none" w:sz="0" w:space="0" w:color="auto"/>
      </w:divBdr>
    </w:div>
    <w:div w:id="1480609967">
      <w:bodyDiv w:val="1"/>
      <w:marLeft w:val="0"/>
      <w:marRight w:val="0"/>
      <w:marTop w:val="0"/>
      <w:marBottom w:val="0"/>
      <w:divBdr>
        <w:top w:val="none" w:sz="0" w:space="0" w:color="auto"/>
        <w:left w:val="none" w:sz="0" w:space="0" w:color="auto"/>
        <w:bottom w:val="none" w:sz="0" w:space="0" w:color="auto"/>
        <w:right w:val="none" w:sz="0" w:space="0" w:color="auto"/>
      </w:divBdr>
    </w:div>
    <w:div w:id="1494950031">
      <w:bodyDiv w:val="1"/>
      <w:marLeft w:val="0"/>
      <w:marRight w:val="0"/>
      <w:marTop w:val="0"/>
      <w:marBottom w:val="0"/>
      <w:divBdr>
        <w:top w:val="none" w:sz="0" w:space="0" w:color="auto"/>
        <w:left w:val="none" w:sz="0" w:space="0" w:color="auto"/>
        <w:bottom w:val="none" w:sz="0" w:space="0" w:color="auto"/>
        <w:right w:val="none" w:sz="0" w:space="0" w:color="auto"/>
      </w:divBdr>
    </w:div>
    <w:div w:id="1501038458">
      <w:bodyDiv w:val="1"/>
      <w:marLeft w:val="0"/>
      <w:marRight w:val="0"/>
      <w:marTop w:val="0"/>
      <w:marBottom w:val="0"/>
      <w:divBdr>
        <w:top w:val="none" w:sz="0" w:space="0" w:color="auto"/>
        <w:left w:val="none" w:sz="0" w:space="0" w:color="auto"/>
        <w:bottom w:val="none" w:sz="0" w:space="0" w:color="auto"/>
        <w:right w:val="none" w:sz="0" w:space="0" w:color="auto"/>
      </w:divBdr>
    </w:div>
    <w:div w:id="1506552240">
      <w:bodyDiv w:val="1"/>
      <w:marLeft w:val="0"/>
      <w:marRight w:val="0"/>
      <w:marTop w:val="0"/>
      <w:marBottom w:val="0"/>
      <w:divBdr>
        <w:top w:val="none" w:sz="0" w:space="0" w:color="auto"/>
        <w:left w:val="none" w:sz="0" w:space="0" w:color="auto"/>
        <w:bottom w:val="none" w:sz="0" w:space="0" w:color="auto"/>
        <w:right w:val="none" w:sz="0" w:space="0" w:color="auto"/>
      </w:divBdr>
    </w:div>
    <w:div w:id="1510674467">
      <w:bodyDiv w:val="1"/>
      <w:marLeft w:val="0"/>
      <w:marRight w:val="0"/>
      <w:marTop w:val="0"/>
      <w:marBottom w:val="0"/>
      <w:divBdr>
        <w:top w:val="none" w:sz="0" w:space="0" w:color="auto"/>
        <w:left w:val="none" w:sz="0" w:space="0" w:color="auto"/>
        <w:bottom w:val="none" w:sz="0" w:space="0" w:color="auto"/>
        <w:right w:val="none" w:sz="0" w:space="0" w:color="auto"/>
      </w:divBdr>
    </w:div>
    <w:div w:id="1522353160">
      <w:bodyDiv w:val="1"/>
      <w:marLeft w:val="0"/>
      <w:marRight w:val="0"/>
      <w:marTop w:val="0"/>
      <w:marBottom w:val="0"/>
      <w:divBdr>
        <w:top w:val="none" w:sz="0" w:space="0" w:color="auto"/>
        <w:left w:val="none" w:sz="0" w:space="0" w:color="auto"/>
        <w:bottom w:val="none" w:sz="0" w:space="0" w:color="auto"/>
        <w:right w:val="none" w:sz="0" w:space="0" w:color="auto"/>
      </w:divBdr>
    </w:div>
    <w:div w:id="1532916865">
      <w:bodyDiv w:val="1"/>
      <w:marLeft w:val="0"/>
      <w:marRight w:val="0"/>
      <w:marTop w:val="0"/>
      <w:marBottom w:val="0"/>
      <w:divBdr>
        <w:top w:val="none" w:sz="0" w:space="0" w:color="auto"/>
        <w:left w:val="none" w:sz="0" w:space="0" w:color="auto"/>
        <w:bottom w:val="none" w:sz="0" w:space="0" w:color="auto"/>
        <w:right w:val="none" w:sz="0" w:space="0" w:color="auto"/>
      </w:divBdr>
    </w:div>
    <w:div w:id="1544292560">
      <w:bodyDiv w:val="1"/>
      <w:marLeft w:val="0"/>
      <w:marRight w:val="0"/>
      <w:marTop w:val="0"/>
      <w:marBottom w:val="0"/>
      <w:divBdr>
        <w:top w:val="none" w:sz="0" w:space="0" w:color="auto"/>
        <w:left w:val="none" w:sz="0" w:space="0" w:color="auto"/>
        <w:bottom w:val="none" w:sz="0" w:space="0" w:color="auto"/>
        <w:right w:val="none" w:sz="0" w:space="0" w:color="auto"/>
      </w:divBdr>
    </w:div>
    <w:div w:id="1560751242">
      <w:bodyDiv w:val="1"/>
      <w:marLeft w:val="0"/>
      <w:marRight w:val="0"/>
      <w:marTop w:val="0"/>
      <w:marBottom w:val="0"/>
      <w:divBdr>
        <w:top w:val="none" w:sz="0" w:space="0" w:color="auto"/>
        <w:left w:val="none" w:sz="0" w:space="0" w:color="auto"/>
        <w:bottom w:val="none" w:sz="0" w:space="0" w:color="auto"/>
        <w:right w:val="none" w:sz="0" w:space="0" w:color="auto"/>
      </w:divBdr>
    </w:div>
    <w:div w:id="1564174591">
      <w:bodyDiv w:val="1"/>
      <w:marLeft w:val="0"/>
      <w:marRight w:val="0"/>
      <w:marTop w:val="0"/>
      <w:marBottom w:val="0"/>
      <w:divBdr>
        <w:top w:val="none" w:sz="0" w:space="0" w:color="auto"/>
        <w:left w:val="none" w:sz="0" w:space="0" w:color="auto"/>
        <w:bottom w:val="none" w:sz="0" w:space="0" w:color="auto"/>
        <w:right w:val="none" w:sz="0" w:space="0" w:color="auto"/>
      </w:divBdr>
    </w:div>
    <w:div w:id="1566450064">
      <w:bodyDiv w:val="1"/>
      <w:marLeft w:val="0"/>
      <w:marRight w:val="0"/>
      <w:marTop w:val="0"/>
      <w:marBottom w:val="0"/>
      <w:divBdr>
        <w:top w:val="none" w:sz="0" w:space="0" w:color="auto"/>
        <w:left w:val="none" w:sz="0" w:space="0" w:color="auto"/>
        <w:bottom w:val="none" w:sz="0" w:space="0" w:color="auto"/>
        <w:right w:val="none" w:sz="0" w:space="0" w:color="auto"/>
      </w:divBdr>
    </w:div>
    <w:div w:id="1566718237">
      <w:bodyDiv w:val="1"/>
      <w:marLeft w:val="0"/>
      <w:marRight w:val="0"/>
      <w:marTop w:val="0"/>
      <w:marBottom w:val="0"/>
      <w:divBdr>
        <w:top w:val="none" w:sz="0" w:space="0" w:color="auto"/>
        <w:left w:val="none" w:sz="0" w:space="0" w:color="auto"/>
        <w:bottom w:val="none" w:sz="0" w:space="0" w:color="auto"/>
        <w:right w:val="none" w:sz="0" w:space="0" w:color="auto"/>
      </w:divBdr>
    </w:div>
    <w:div w:id="1572738450">
      <w:bodyDiv w:val="1"/>
      <w:marLeft w:val="0"/>
      <w:marRight w:val="0"/>
      <w:marTop w:val="0"/>
      <w:marBottom w:val="0"/>
      <w:divBdr>
        <w:top w:val="none" w:sz="0" w:space="0" w:color="auto"/>
        <w:left w:val="none" w:sz="0" w:space="0" w:color="auto"/>
        <w:bottom w:val="none" w:sz="0" w:space="0" w:color="auto"/>
        <w:right w:val="none" w:sz="0" w:space="0" w:color="auto"/>
      </w:divBdr>
    </w:div>
    <w:div w:id="1574313240">
      <w:bodyDiv w:val="1"/>
      <w:marLeft w:val="0"/>
      <w:marRight w:val="0"/>
      <w:marTop w:val="0"/>
      <w:marBottom w:val="0"/>
      <w:divBdr>
        <w:top w:val="none" w:sz="0" w:space="0" w:color="auto"/>
        <w:left w:val="none" w:sz="0" w:space="0" w:color="auto"/>
        <w:bottom w:val="none" w:sz="0" w:space="0" w:color="auto"/>
        <w:right w:val="none" w:sz="0" w:space="0" w:color="auto"/>
      </w:divBdr>
    </w:div>
    <w:div w:id="1590501964">
      <w:bodyDiv w:val="1"/>
      <w:marLeft w:val="0"/>
      <w:marRight w:val="0"/>
      <w:marTop w:val="0"/>
      <w:marBottom w:val="0"/>
      <w:divBdr>
        <w:top w:val="none" w:sz="0" w:space="0" w:color="auto"/>
        <w:left w:val="none" w:sz="0" w:space="0" w:color="auto"/>
        <w:bottom w:val="none" w:sz="0" w:space="0" w:color="auto"/>
        <w:right w:val="none" w:sz="0" w:space="0" w:color="auto"/>
      </w:divBdr>
    </w:div>
    <w:div w:id="1591430021">
      <w:bodyDiv w:val="1"/>
      <w:marLeft w:val="0"/>
      <w:marRight w:val="0"/>
      <w:marTop w:val="0"/>
      <w:marBottom w:val="0"/>
      <w:divBdr>
        <w:top w:val="none" w:sz="0" w:space="0" w:color="auto"/>
        <w:left w:val="none" w:sz="0" w:space="0" w:color="auto"/>
        <w:bottom w:val="none" w:sz="0" w:space="0" w:color="auto"/>
        <w:right w:val="none" w:sz="0" w:space="0" w:color="auto"/>
      </w:divBdr>
    </w:div>
    <w:div w:id="1602831411">
      <w:bodyDiv w:val="1"/>
      <w:marLeft w:val="0"/>
      <w:marRight w:val="0"/>
      <w:marTop w:val="0"/>
      <w:marBottom w:val="0"/>
      <w:divBdr>
        <w:top w:val="none" w:sz="0" w:space="0" w:color="auto"/>
        <w:left w:val="none" w:sz="0" w:space="0" w:color="auto"/>
        <w:bottom w:val="none" w:sz="0" w:space="0" w:color="auto"/>
        <w:right w:val="none" w:sz="0" w:space="0" w:color="auto"/>
      </w:divBdr>
    </w:div>
    <w:div w:id="1620527795">
      <w:bodyDiv w:val="1"/>
      <w:marLeft w:val="0"/>
      <w:marRight w:val="0"/>
      <w:marTop w:val="0"/>
      <w:marBottom w:val="0"/>
      <w:divBdr>
        <w:top w:val="none" w:sz="0" w:space="0" w:color="auto"/>
        <w:left w:val="none" w:sz="0" w:space="0" w:color="auto"/>
        <w:bottom w:val="none" w:sz="0" w:space="0" w:color="auto"/>
        <w:right w:val="none" w:sz="0" w:space="0" w:color="auto"/>
      </w:divBdr>
    </w:div>
    <w:div w:id="1626305652">
      <w:bodyDiv w:val="1"/>
      <w:marLeft w:val="0"/>
      <w:marRight w:val="0"/>
      <w:marTop w:val="0"/>
      <w:marBottom w:val="0"/>
      <w:divBdr>
        <w:top w:val="none" w:sz="0" w:space="0" w:color="auto"/>
        <w:left w:val="none" w:sz="0" w:space="0" w:color="auto"/>
        <w:bottom w:val="none" w:sz="0" w:space="0" w:color="auto"/>
        <w:right w:val="none" w:sz="0" w:space="0" w:color="auto"/>
      </w:divBdr>
    </w:div>
    <w:div w:id="1637446739">
      <w:bodyDiv w:val="1"/>
      <w:marLeft w:val="0"/>
      <w:marRight w:val="0"/>
      <w:marTop w:val="0"/>
      <w:marBottom w:val="0"/>
      <w:divBdr>
        <w:top w:val="none" w:sz="0" w:space="0" w:color="auto"/>
        <w:left w:val="none" w:sz="0" w:space="0" w:color="auto"/>
        <w:bottom w:val="none" w:sz="0" w:space="0" w:color="auto"/>
        <w:right w:val="none" w:sz="0" w:space="0" w:color="auto"/>
      </w:divBdr>
    </w:div>
    <w:div w:id="1640840626">
      <w:bodyDiv w:val="1"/>
      <w:marLeft w:val="0"/>
      <w:marRight w:val="0"/>
      <w:marTop w:val="0"/>
      <w:marBottom w:val="0"/>
      <w:divBdr>
        <w:top w:val="none" w:sz="0" w:space="0" w:color="auto"/>
        <w:left w:val="none" w:sz="0" w:space="0" w:color="auto"/>
        <w:bottom w:val="none" w:sz="0" w:space="0" w:color="auto"/>
        <w:right w:val="none" w:sz="0" w:space="0" w:color="auto"/>
      </w:divBdr>
    </w:div>
    <w:div w:id="1643072582">
      <w:bodyDiv w:val="1"/>
      <w:marLeft w:val="0"/>
      <w:marRight w:val="0"/>
      <w:marTop w:val="0"/>
      <w:marBottom w:val="0"/>
      <w:divBdr>
        <w:top w:val="none" w:sz="0" w:space="0" w:color="auto"/>
        <w:left w:val="none" w:sz="0" w:space="0" w:color="auto"/>
        <w:bottom w:val="none" w:sz="0" w:space="0" w:color="auto"/>
        <w:right w:val="none" w:sz="0" w:space="0" w:color="auto"/>
      </w:divBdr>
    </w:div>
    <w:div w:id="1645741364">
      <w:bodyDiv w:val="1"/>
      <w:marLeft w:val="0"/>
      <w:marRight w:val="0"/>
      <w:marTop w:val="0"/>
      <w:marBottom w:val="0"/>
      <w:divBdr>
        <w:top w:val="none" w:sz="0" w:space="0" w:color="auto"/>
        <w:left w:val="none" w:sz="0" w:space="0" w:color="auto"/>
        <w:bottom w:val="none" w:sz="0" w:space="0" w:color="auto"/>
        <w:right w:val="none" w:sz="0" w:space="0" w:color="auto"/>
      </w:divBdr>
    </w:div>
    <w:div w:id="1659839707">
      <w:bodyDiv w:val="1"/>
      <w:marLeft w:val="0"/>
      <w:marRight w:val="0"/>
      <w:marTop w:val="0"/>
      <w:marBottom w:val="0"/>
      <w:divBdr>
        <w:top w:val="none" w:sz="0" w:space="0" w:color="auto"/>
        <w:left w:val="none" w:sz="0" w:space="0" w:color="auto"/>
        <w:bottom w:val="none" w:sz="0" w:space="0" w:color="auto"/>
        <w:right w:val="none" w:sz="0" w:space="0" w:color="auto"/>
      </w:divBdr>
    </w:div>
    <w:div w:id="1661736914">
      <w:bodyDiv w:val="1"/>
      <w:marLeft w:val="0"/>
      <w:marRight w:val="0"/>
      <w:marTop w:val="0"/>
      <w:marBottom w:val="0"/>
      <w:divBdr>
        <w:top w:val="none" w:sz="0" w:space="0" w:color="auto"/>
        <w:left w:val="none" w:sz="0" w:space="0" w:color="auto"/>
        <w:bottom w:val="none" w:sz="0" w:space="0" w:color="auto"/>
        <w:right w:val="none" w:sz="0" w:space="0" w:color="auto"/>
      </w:divBdr>
    </w:div>
    <w:div w:id="1666398809">
      <w:bodyDiv w:val="1"/>
      <w:marLeft w:val="0"/>
      <w:marRight w:val="0"/>
      <w:marTop w:val="0"/>
      <w:marBottom w:val="0"/>
      <w:divBdr>
        <w:top w:val="none" w:sz="0" w:space="0" w:color="auto"/>
        <w:left w:val="none" w:sz="0" w:space="0" w:color="auto"/>
        <w:bottom w:val="none" w:sz="0" w:space="0" w:color="auto"/>
        <w:right w:val="none" w:sz="0" w:space="0" w:color="auto"/>
      </w:divBdr>
    </w:div>
    <w:div w:id="1680614940">
      <w:bodyDiv w:val="1"/>
      <w:marLeft w:val="0"/>
      <w:marRight w:val="0"/>
      <w:marTop w:val="0"/>
      <w:marBottom w:val="0"/>
      <w:divBdr>
        <w:top w:val="none" w:sz="0" w:space="0" w:color="auto"/>
        <w:left w:val="none" w:sz="0" w:space="0" w:color="auto"/>
        <w:bottom w:val="none" w:sz="0" w:space="0" w:color="auto"/>
        <w:right w:val="none" w:sz="0" w:space="0" w:color="auto"/>
      </w:divBdr>
    </w:div>
    <w:div w:id="1688173299">
      <w:bodyDiv w:val="1"/>
      <w:marLeft w:val="0"/>
      <w:marRight w:val="0"/>
      <w:marTop w:val="0"/>
      <w:marBottom w:val="0"/>
      <w:divBdr>
        <w:top w:val="none" w:sz="0" w:space="0" w:color="auto"/>
        <w:left w:val="none" w:sz="0" w:space="0" w:color="auto"/>
        <w:bottom w:val="none" w:sz="0" w:space="0" w:color="auto"/>
        <w:right w:val="none" w:sz="0" w:space="0" w:color="auto"/>
      </w:divBdr>
    </w:div>
    <w:div w:id="1688629800">
      <w:bodyDiv w:val="1"/>
      <w:marLeft w:val="0"/>
      <w:marRight w:val="0"/>
      <w:marTop w:val="0"/>
      <w:marBottom w:val="0"/>
      <w:divBdr>
        <w:top w:val="none" w:sz="0" w:space="0" w:color="auto"/>
        <w:left w:val="none" w:sz="0" w:space="0" w:color="auto"/>
        <w:bottom w:val="none" w:sz="0" w:space="0" w:color="auto"/>
        <w:right w:val="none" w:sz="0" w:space="0" w:color="auto"/>
      </w:divBdr>
    </w:div>
    <w:div w:id="1695500071">
      <w:bodyDiv w:val="1"/>
      <w:marLeft w:val="0"/>
      <w:marRight w:val="0"/>
      <w:marTop w:val="0"/>
      <w:marBottom w:val="0"/>
      <w:divBdr>
        <w:top w:val="none" w:sz="0" w:space="0" w:color="auto"/>
        <w:left w:val="none" w:sz="0" w:space="0" w:color="auto"/>
        <w:bottom w:val="none" w:sz="0" w:space="0" w:color="auto"/>
        <w:right w:val="none" w:sz="0" w:space="0" w:color="auto"/>
      </w:divBdr>
    </w:div>
    <w:div w:id="1706716971">
      <w:bodyDiv w:val="1"/>
      <w:marLeft w:val="0"/>
      <w:marRight w:val="0"/>
      <w:marTop w:val="0"/>
      <w:marBottom w:val="0"/>
      <w:divBdr>
        <w:top w:val="none" w:sz="0" w:space="0" w:color="auto"/>
        <w:left w:val="none" w:sz="0" w:space="0" w:color="auto"/>
        <w:bottom w:val="none" w:sz="0" w:space="0" w:color="auto"/>
        <w:right w:val="none" w:sz="0" w:space="0" w:color="auto"/>
      </w:divBdr>
    </w:div>
    <w:div w:id="1706979164">
      <w:bodyDiv w:val="1"/>
      <w:marLeft w:val="0"/>
      <w:marRight w:val="0"/>
      <w:marTop w:val="0"/>
      <w:marBottom w:val="0"/>
      <w:divBdr>
        <w:top w:val="none" w:sz="0" w:space="0" w:color="auto"/>
        <w:left w:val="none" w:sz="0" w:space="0" w:color="auto"/>
        <w:bottom w:val="none" w:sz="0" w:space="0" w:color="auto"/>
        <w:right w:val="none" w:sz="0" w:space="0" w:color="auto"/>
      </w:divBdr>
    </w:div>
    <w:div w:id="1740132162">
      <w:bodyDiv w:val="1"/>
      <w:marLeft w:val="0"/>
      <w:marRight w:val="0"/>
      <w:marTop w:val="0"/>
      <w:marBottom w:val="0"/>
      <w:divBdr>
        <w:top w:val="none" w:sz="0" w:space="0" w:color="auto"/>
        <w:left w:val="none" w:sz="0" w:space="0" w:color="auto"/>
        <w:bottom w:val="none" w:sz="0" w:space="0" w:color="auto"/>
        <w:right w:val="none" w:sz="0" w:space="0" w:color="auto"/>
      </w:divBdr>
    </w:div>
    <w:div w:id="1743217923">
      <w:bodyDiv w:val="1"/>
      <w:marLeft w:val="0"/>
      <w:marRight w:val="0"/>
      <w:marTop w:val="0"/>
      <w:marBottom w:val="0"/>
      <w:divBdr>
        <w:top w:val="none" w:sz="0" w:space="0" w:color="auto"/>
        <w:left w:val="none" w:sz="0" w:space="0" w:color="auto"/>
        <w:bottom w:val="none" w:sz="0" w:space="0" w:color="auto"/>
        <w:right w:val="none" w:sz="0" w:space="0" w:color="auto"/>
      </w:divBdr>
    </w:div>
    <w:div w:id="1744528168">
      <w:bodyDiv w:val="1"/>
      <w:marLeft w:val="0"/>
      <w:marRight w:val="0"/>
      <w:marTop w:val="0"/>
      <w:marBottom w:val="0"/>
      <w:divBdr>
        <w:top w:val="none" w:sz="0" w:space="0" w:color="auto"/>
        <w:left w:val="none" w:sz="0" w:space="0" w:color="auto"/>
        <w:bottom w:val="none" w:sz="0" w:space="0" w:color="auto"/>
        <w:right w:val="none" w:sz="0" w:space="0" w:color="auto"/>
      </w:divBdr>
    </w:div>
    <w:div w:id="1752653842">
      <w:bodyDiv w:val="1"/>
      <w:marLeft w:val="0"/>
      <w:marRight w:val="0"/>
      <w:marTop w:val="0"/>
      <w:marBottom w:val="0"/>
      <w:divBdr>
        <w:top w:val="none" w:sz="0" w:space="0" w:color="auto"/>
        <w:left w:val="none" w:sz="0" w:space="0" w:color="auto"/>
        <w:bottom w:val="none" w:sz="0" w:space="0" w:color="auto"/>
        <w:right w:val="none" w:sz="0" w:space="0" w:color="auto"/>
      </w:divBdr>
    </w:div>
    <w:div w:id="1764063128">
      <w:bodyDiv w:val="1"/>
      <w:marLeft w:val="0"/>
      <w:marRight w:val="0"/>
      <w:marTop w:val="0"/>
      <w:marBottom w:val="0"/>
      <w:divBdr>
        <w:top w:val="none" w:sz="0" w:space="0" w:color="auto"/>
        <w:left w:val="none" w:sz="0" w:space="0" w:color="auto"/>
        <w:bottom w:val="none" w:sz="0" w:space="0" w:color="auto"/>
        <w:right w:val="none" w:sz="0" w:space="0" w:color="auto"/>
      </w:divBdr>
    </w:div>
    <w:div w:id="1771462811">
      <w:bodyDiv w:val="1"/>
      <w:marLeft w:val="0"/>
      <w:marRight w:val="0"/>
      <w:marTop w:val="0"/>
      <w:marBottom w:val="0"/>
      <w:divBdr>
        <w:top w:val="none" w:sz="0" w:space="0" w:color="auto"/>
        <w:left w:val="none" w:sz="0" w:space="0" w:color="auto"/>
        <w:bottom w:val="none" w:sz="0" w:space="0" w:color="auto"/>
        <w:right w:val="none" w:sz="0" w:space="0" w:color="auto"/>
      </w:divBdr>
    </w:div>
    <w:div w:id="1772972631">
      <w:bodyDiv w:val="1"/>
      <w:marLeft w:val="0"/>
      <w:marRight w:val="0"/>
      <w:marTop w:val="0"/>
      <w:marBottom w:val="0"/>
      <w:divBdr>
        <w:top w:val="none" w:sz="0" w:space="0" w:color="auto"/>
        <w:left w:val="none" w:sz="0" w:space="0" w:color="auto"/>
        <w:bottom w:val="none" w:sz="0" w:space="0" w:color="auto"/>
        <w:right w:val="none" w:sz="0" w:space="0" w:color="auto"/>
      </w:divBdr>
    </w:div>
    <w:div w:id="1780954343">
      <w:bodyDiv w:val="1"/>
      <w:marLeft w:val="0"/>
      <w:marRight w:val="0"/>
      <w:marTop w:val="0"/>
      <w:marBottom w:val="0"/>
      <w:divBdr>
        <w:top w:val="none" w:sz="0" w:space="0" w:color="auto"/>
        <w:left w:val="none" w:sz="0" w:space="0" w:color="auto"/>
        <w:bottom w:val="none" w:sz="0" w:space="0" w:color="auto"/>
        <w:right w:val="none" w:sz="0" w:space="0" w:color="auto"/>
      </w:divBdr>
    </w:div>
    <w:div w:id="1799716013">
      <w:bodyDiv w:val="1"/>
      <w:marLeft w:val="0"/>
      <w:marRight w:val="0"/>
      <w:marTop w:val="0"/>
      <w:marBottom w:val="0"/>
      <w:divBdr>
        <w:top w:val="none" w:sz="0" w:space="0" w:color="auto"/>
        <w:left w:val="none" w:sz="0" w:space="0" w:color="auto"/>
        <w:bottom w:val="none" w:sz="0" w:space="0" w:color="auto"/>
        <w:right w:val="none" w:sz="0" w:space="0" w:color="auto"/>
      </w:divBdr>
    </w:div>
    <w:div w:id="1803040394">
      <w:bodyDiv w:val="1"/>
      <w:marLeft w:val="0"/>
      <w:marRight w:val="0"/>
      <w:marTop w:val="0"/>
      <w:marBottom w:val="0"/>
      <w:divBdr>
        <w:top w:val="none" w:sz="0" w:space="0" w:color="auto"/>
        <w:left w:val="none" w:sz="0" w:space="0" w:color="auto"/>
        <w:bottom w:val="none" w:sz="0" w:space="0" w:color="auto"/>
        <w:right w:val="none" w:sz="0" w:space="0" w:color="auto"/>
      </w:divBdr>
    </w:div>
    <w:div w:id="1812138050">
      <w:bodyDiv w:val="1"/>
      <w:marLeft w:val="0"/>
      <w:marRight w:val="0"/>
      <w:marTop w:val="0"/>
      <w:marBottom w:val="0"/>
      <w:divBdr>
        <w:top w:val="none" w:sz="0" w:space="0" w:color="auto"/>
        <w:left w:val="none" w:sz="0" w:space="0" w:color="auto"/>
        <w:bottom w:val="none" w:sz="0" w:space="0" w:color="auto"/>
        <w:right w:val="none" w:sz="0" w:space="0" w:color="auto"/>
      </w:divBdr>
    </w:div>
    <w:div w:id="1813018776">
      <w:bodyDiv w:val="1"/>
      <w:marLeft w:val="0"/>
      <w:marRight w:val="0"/>
      <w:marTop w:val="0"/>
      <w:marBottom w:val="0"/>
      <w:divBdr>
        <w:top w:val="none" w:sz="0" w:space="0" w:color="auto"/>
        <w:left w:val="none" w:sz="0" w:space="0" w:color="auto"/>
        <w:bottom w:val="none" w:sz="0" w:space="0" w:color="auto"/>
        <w:right w:val="none" w:sz="0" w:space="0" w:color="auto"/>
      </w:divBdr>
    </w:div>
    <w:div w:id="1815683372">
      <w:bodyDiv w:val="1"/>
      <w:marLeft w:val="0"/>
      <w:marRight w:val="0"/>
      <w:marTop w:val="0"/>
      <w:marBottom w:val="0"/>
      <w:divBdr>
        <w:top w:val="none" w:sz="0" w:space="0" w:color="auto"/>
        <w:left w:val="none" w:sz="0" w:space="0" w:color="auto"/>
        <w:bottom w:val="none" w:sz="0" w:space="0" w:color="auto"/>
        <w:right w:val="none" w:sz="0" w:space="0" w:color="auto"/>
      </w:divBdr>
    </w:div>
    <w:div w:id="1816558667">
      <w:bodyDiv w:val="1"/>
      <w:marLeft w:val="0"/>
      <w:marRight w:val="0"/>
      <w:marTop w:val="0"/>
      <w:marBottom w:val="0"/>
      <w:divBdr>
        <w:top w:val="none" w:sz="0" w:space="0" w:color="auto"/>
        <w:left w:val="none" w:sz="0" w:space="0" w:color="auto"/>
        <w:bottom w:val="none" w:sz="0" w:space="0" w:color="auto"/>
        <w:right w:val="none" w:sz="0" w:space="0" w:color="auto"/>
      </w:divBdr>
    </w:div>
    <w:div w:id="1827546592">
      <w:bodyDiv w:val="1"/>
      <w:marLeft w:val="0"/>
      <w:marRight w:val="0"/>
      <w:marTop w:val="0"/>
      <w:marBottom w:val="0"/>
      <w:divBdr>
        <w:top w:val="none" w:sz="0" w:space="0" w:color="auto"/>
        <w:left w:val="none" w:sz="0" w:space="0" w:color="auto"/>
        <w:bottom w:val="none" w:sz="0" w:space="0" w:color="auto"/>
        <w:right w:val="none" w:sz="0" w:space="0" w:color="auto"/>
      </w:divBdr>
    </w:div>
    <w:div w:id="1846020165">
      <w:bodyDiv w:val="1"/>
      <w:marLeft w:val="0"/>
      <w:marRight w:val="0"/>
      <w:marTop w:val="0"/>
      <w:marBottom w:val="0"/>
      <w:divBdr>
        <w:top w:val="none" w:sz="0" w:space="0" w:color="auto"/>
        <w:left w:val="none" w:sz="0" w:space="0" w:color="auto"/>
        <w:bottom w:val="none" w:sz="0" w:space="0" w:color="auto"/>
        <w:right w:val="none" w:sz="0" w:space="0" w:color="auto"/>
      </w:divBdr>
    </w:div>
    <w:div w:id="1855000707">
      <w:bodyDiv w:val="1"/>
      <w:marLeft w:val="0"/>
      <w:marRight w:val="0"/>
      <w:marTop w:val="0"/>
      <w:marBottom w:val="0"/>
      <w:divBdr>
        <w:top w:val="none" w:sz="0" w:space="0" w:color="auto"/>
        <w:left w:val="none" w:sz="0" w:space="0" w:color="auto"/>
        <w:bottom w:val="none" w:sz="0" w:space="0" w:color="auto"/>
        <w:right w:val="none" w:sz="0" w:space="0" w:color="auto"/>
      </w:divBdr>
    </w:div>
    <w:div w:id="1864975987">
      <w:bodyDiv w:val="1"/>
      <w:marLeft w:val="0"/>
      <w:marRight w:val="0"/>
      <w:marTop w:val="0"/>
      <w:marBottom w:val="0"/>
      <w:divBdr>
        <w:top w:val="none" w:sz="0" w:space="0" w:color="auto"/>
        <w:left w:val="none" w:sz="0" w:space="0" w:color="auto"/>
        <w:bottom w:val="none" w:sz="0" w:space="0" w:color="auto"/>
        <w:right w:val="none" w:sz="0" w:space="0" w:color="auto"/>
      </w:divBdr>
    </w:div>
    <w:div w:id="1866366296">
      <w:bodyDiv w:val="1"/>
      <w:marLeft w:val="0"/>
      <w:marRight w:val="0"/>
      <w:marTop w:val="0"/>
      <w:marBottom w:val="0"/>
      <w:divBdr>
        <w:top w:val="none" w:sz="0" w:space="0" w:color="auto"/>
        <w:left w:val="none" w:sz="0" w:space="0" w:color="auto"/>
        <w:bottom w:val="none" w:sz="0" w:space="0" w:color="auto"/>
        <w:right w:val="none" w:sz="0" w:space="0" w:color="auto"/>
      </w:divBdr>
    </w:div>
    <w:div w:id="1880121258">
      <w:bodyDiv w:val="1"/>
      <w:marLeft w:val="0"/>
      <w:marRight w:val="0"/>
      <w:marTop w:val="0"/>
      <w:marBottom w:val="0"/>
      <w:divBdr>
        <w:top w:val="none" w:sz="0" w:space="0" w:color="auto"/>
        <w:left w:val="none" w:sz="0" w:space="0" w:color="auto"/>
        <w:bottom w:val="none" w:sz="0" w:space="0" w:color="auto"/>
        <w:right w:val="none" w:sz="0" w:space="0" w:color="auto"/>
      </w:divBdr>
    </w:div>
    <w:div w:id="1896351140">
      <w:bodyDiv w:val="1"/>
      <w:marLeft w:val="0"/>
      <w:marRight w:val="0"/>
      <w:marTop w:val="0"/>
      <w:marBottom w:val="0"/>
      <w:divBdr>
        <w:top w:val="none" w:sz="0" w:space="0" w:color="auto"/>
        <w:left w:val="none" w:sz="0" w:space="0" w:color="auto"/>
        <w:bottom w:val="none" w:sz="0" w:space="0" w:color="auto"/>
        <w:right w:val="none" w:sz="0" w:space="0" w:color="auto"/>
      </w:divBdr>
    </w:div>
    <w:div w:id="1932155858">
      <w:bodyDiv w:val="1"/>
      <w:marLeft w:val="0"/>
      <w:marRight w:val="0"/>
      <w:marTop w:val="0"/>
      <w:marBottom w:val="0"/>
      <w:divBdr>
        <w:top w:val="none" w:sz="0" w:space="0" w:color="auto"/>
        <w:left w:val="none" w:sz="0" w:space="0" w:color="auto"/>
        <w:bottom w:val="none" w:sz="0" w:space="0" w:color="auto"/>
        <w:right w:val="none" w:sz="0" w:space="0" w:color="auto"/>
      </w:divBdr>
    </w:div>
    <w:div w:id="1934313930">
      <w:bodyDiv w:val="1"/>
      <w:marLeft w:val="0"/>
      <w:marRight w:val="0"/>
      <w:marTop w:val="0"/>
      <w:marBottom w:val="0"/>
      <w:divBdr>
        <w:top w:val="none" w:sz="0" w:space="0" w:color="auto"/>
        <w:left w:val="none" w:sz="0" w:space="0" w:color="auto"/>
        <w:bottom w:val="none" w:sz="0" w:space="0" w:color="auto"/>
        <w:right w:val="none" w:sz="0" w:space="0" w:color="auto"/>
      </w:divBdr>
    </w:div>
    <w:div w:id="1939410996">
      <w:bodyDiv w:val="1"/>
      <w:marLeft w:val="0"/>
      <w:marRight w:val="0"/>
      <w:marTop w:val="0"/>
      <w:marBottom w:val="0"/>
      <w:divBdr>
        <w:top w:val="none" w:sz="0" w:space="0" w:color="auto"/>
        <w:left w:val="none" w:sz="0" w:space="0" w:color="auto"/>
        <w:bottom w:val="none" w:sz="0" w:space="0" w:color="auto"/>
        <w:right w:val="none" w:sz="0" w:space="0" w:color="auto"/>
      </w:divBdr>
    </w:div>
    <w:div w:id="1939946991">
      <w:bodyDiv w:val="1"/>
      <w:marLeft w:val="0"/>
      <w:marRight w:val="0"/>
      <w:marTop w:val="0"/>
      <w:marBottom w:val="0"/>
      <w:divBdr>
        <w:top w:val="none" w:sz="0" w:space="0" w:color="auto"/>
        <w:left w:val="none" w:sz="0" w:space="0" w:color="auto"/>
        <w:bottom w:val="none" w:sz="0" w:space="0" w:color="auto"/>
        <w:right w:val="none" w:sz="0" w:space="0" w:color="auto"/>
      </w:divBdr>
    </w:div>
    <w:div w:id="1945654052">
      <w:bodyDiv w:val="1"/>
      <w:marLeft w:val="0"/>
      <w:marRight w:val="0"/>
      <w:marTop w:val="0"/>
      <w:marBottom w:val="0"/>
      <w:divBdr>
        <w:top w:val="none" w:sz="0" w:space="0" w:color="auto"/>
        <w:left w:val="none" w:sz="0" w:space="0" w:color="auto"/>
        <w:bottom w:val="none" w:sz="0" w:space="0" w:color="auto"/>
        <w:right w:val="none" w:sz="0" w:space="0" w:color="auto"/>
      </w:divBdr>
    </w:div>
    <w:div w:id="1946955677">
      <w:bodyDiv w:val="1"/>
      <w:marLeft w:val="0"/>
      <w:marRight w:val="0"/>
      <w:marTop w:val="0"/>
      <w:marBottom w:val="0"/>
      <w:divBdr>
        <w:top w:val="none" w:sz="0" w:space="0" w:color="auto"/>
        <w:left w:val="none" w:sz="0" w:space="0" w:color="auto"/>
        <w:bottom w:val="none" w:sz="0" w:space="0" w:color="auto"/>
        <w:right w:val="none" w:sz="0" w:space="0" w:color="auto"/>
      </w:divBdr>
    </w:div>
    <w:div w:id="1950967919">
      <w:bodyDiv w:val="1"/>
      <w:marLeft w:val="0"/>
      <w:marRight w:val="0"/>
      <w:marTop w:val="0"/>
      <w:marBottom w:val="0"/>
      <w:divBdr>
        <w:top w:val="none" w:sz="0" w:space="0" w:color="auto"/>
        <w:left w:val="none" w:sz="0" w:space="0" w:color="auto"/>
        <w:bottom w:val="none" w:sz="0" w:space="0" w:color="auto"/>
        <w:right w:val="none" w:sz="0" w:space="0" w:color="auto"/>
      </w:divBdr>
    </w:div>
    <w:div w:id="1952978794">
      <w:bodyDiv w:val="1"/>
      <w:marLeft w:val="0"/>
      <w:marRight w:val="0"/>
      <w:marTop w:val="0"/>
      <w:marBottom w:val="0"/>
      <w:divBdr>
        <w:top w:val="none" w:sz="0" w:space="0" w:color="auto"/>
        <w:left w:val="none" w:sz="0" w:space="0" w:color="auto"/>
        <w:bottom w:val="none" w:sz="0" w:space="0" w:color="auto"/>
        <w:right w:val="none" w:sz="0" w:space="0" w:color="auto"/>
      </w:divBdr>
    </w:div>
    <w:div w:id="1961721102">
      <w:bodyDiv w:val="1"/>
      <w:marLeft w:val="0"/>
      <w:marRight w:val="0"/>
      <w:marTop w:val="0"/>
      <w:marBottom w:val="0"/>
      <w:divBdr>
        <w:top w:val="none" w:sz="0" w:space="0" w:color="auto"/>
        <w:left w:val="none" w:sz="0" w:space="0" w:color="auto"/>
        <w:bottom w:val="none" w:sz="0" w:space="0" w:color="auto"/>
        <w:right w:val="none" w:sz="0" w:space="0" w:color="auto"/>
      </w:divBdr>
    </w:div>
    <w:div w:id="1981157039">
      <w:bodyDiv w:val="1"/>
      <w:marLeft w:val="0"/>
      <w:marRight w:val="0"/>
      <w:marTop w:val="0"/>
      <w:marBottom w:val="0"/>
      <w:divBdr>
        <w:top w:val="none" w:sz="0" w:space="0" w:color="auto"/>
        <w:left w:val="none" w:sz="0" w:space="0" w:color="auto"/>
        <w:bottom w:val="none" w:sz="0" w:space="0" w:color="auto"/>
        <w:right w:val="none" w:sz="0" w:space="0" w:color="auto"/>
      </w:divBdr>
    </w:div>
    <w:div w:id="1986153817">
      <w:bodyDiv w:val="1"/>
      <w:marLeft w:val="0"/>
      <w:marRight w:val="0"/>
      <w:marTop w:val="0"/>
      <w:marBottom w:val="0"/>
      <w:divBdr>
        <w:top w:val="none" w:sz="0" w:space="0" w:color="auto"/>
        <w:left w:val="none" w:sz="0" w:space="0" w:color="auto"/>
        <w:bottom w:val="none" w:sz="0" w:space="0" w:color="auto"/>
        <w:right w:val="none" w:sz="0" w:space="0" w:color="auto"/>
      </w:divBdr>
    </w:div>
    <w:div w:id="1987196271">
      <w:bodyDiv w:val="1"/>
      <w:marLeft w:val="0"/>
      <w:marRight w:val="0"/>
      <w:marTop w:val="0"/>
      <w:marBottom w:val="0"/>
      <w:divBdr>
        <w:top w:val="none" w:sz="0" w:space="0" w:color="auto"/>
        <w:left w:val="none" w:sz="0" w:space="0" w:color="auto"/>
        <w:bottom w:val="none" w:sz="0" w:space="0" w:color="auto"/>
        <w:right w:val="none" w:sz="0" w:space="0" w:color="auto"/>
      </w:divBdr>
    </w:div>
    <w:div w:id="2007661141">
      <w:bodyDiv w:val="1"/>
      <w:marLeft w:val="0"/>
      <w:marRight w:val="0"/>
      <w:marTop w:val="0"/>
      <w:marBottom w:val="0"/>
      <w:divBdr>
        <w:top w:val="none" w:sz="0" w:space="0" w:color="auto"/>
        <w:left w:val="none" w:sz="0" w:space="0" w:color="auto"/>
        <w:bottom w:val="none" w:sz="0" w:space="0" w:color="auto"/>
        <w:right w:val="none" w:sz="0" w:space="0" w:color="auto"/>
      </w:divBdr>
    </w:div>
    <w:div w:id="2009167794">
      <w:bodyDiv w:val="1"/>
      <w:marLeft w:val="0"/>
      <w:marRight w:val="0"/>
      <w:marTop w:val="0"/>
      <w:marBottom w:val="0"/>
      <w:divBdr>
        <w:top w:val="none" w:sz="0" w:space="0" w:color="auto"/>
        <w:left w:val="none" w:sz="0" w:space="0" w:color="auto"/>
        <w:bottom w:val="none" w:sz="0" w:space="0" w:color="auto"/>
        <w:right w:val="none" w:sz="0" w:space="0" w:color="auto"/>
      </w:divBdr>
    </w:div>
    <w:div w:id="2015303216">
      <w:bodyDiv w:val="1"/>
      <w:marLeft w:val="0"/>
      <w:marRight w:val="0"/>
      <w:marTop w:val="0"/>
      <w:marBottom w:val="0"/>
      <w:divBdr>
        <w:top w:val="none" w:sz="0" w:space="0" w:color="auto"/>
        <w:left w:val="none" w:sz="0" w:space="0" w:color="auto"/>
        <w:bottom w:val="none" w:sz="0" w:space="0" w:color="auto"/>
        <w:right w:val="none" w:sz="0" w:space="0" w:color="auto"/>
      </w:divBdr>
    </w:div>
    <w:div w:id="2027248630">
      <w:bodyDiv w:val="1"/>
      <w:marLeft w:val="0"/>
      <w:marRight w:val="0"/>
      <w:marTop w:val="0"/>
      <w:marBottom w:val="0"/>
      <w:divBdr>
        <w:top w:val="none" w:sz="0" w:space="0" w:color="auto"/>
        <w:left w:val="none" w:sz="0" w:space="0" w:color="auto"/>
        <w:bottom w:val="none" w:sz="0" w:space="0" w:color="auto"/>
        <w:right w:val="none" w:sz="0" w:space="0" w:color="auto"/>
      </w:divBdr>
    </w:div>
    <w:div w:id="2031373792">
      <w:bodyDiv w:val="1"/>
      <w:marLeft w:val="0"/>
      <w:marRight w:val="0"/>
      <w:marTop w:val="0"/>
      <w:marBottom w:val="0"/>
      <w:divBdr>
        <w:top w:val="none" w:sz="0" w:space="0" w:color="auto"/>
        <w:left w:val="none" w:sz="0" w:space="0" w:color="auto"/>
        <w:bottom w:val="none" w:sz="0" w:space="0" w:color="auto"/>
        <w:right w:val="none" w:sz="0" w:space="0" w:color="auto"/>
      </w:divBdr>
    </w:div>
    <w:div w:id="2035492349">
      <w:bodyDiv w:val="1"/>
      <w:marLeft w:val="0"/>
      <w:marRight w:val="0"/>
      <w:marTop w:val="0"/>
      <w:marBottom w:val="0"/>
      <w:divBdr>
        <w:top w:val="none" w:sz="0" w:space="0" w:color="auto"/>
        <w:left w:val="none" w:sz="0" w:space="0" w:color="auto"/>
        <w:bottom w:val="none" w:sz="0" w:space="0" w:color="auto"/>
        <w:right w:val="none" w:sz="0" w:space="0" w:color="auto"/>
      </w:divBdr>
    </w:div>
    <w:div w:id="2037265714">
      <w:bodyDiv w:val="1"/>
      <w:marLeft w:val="0"/>
      <w:marRight w:val="0"/>
      <w:marTop w:val="0"/>
      <w:marBottom w:val="0"/>
      <w:divBdr>
        <w:top w:val="none" w:sz="0" w:space="0" w:color="auto"/>
        <w:left w:val="none" w:sz="0" w:space="0" w:color="auto"/>
        <w:bottom w:val="none" w:sz="0" w:space="0" w:color="auto"/>
        <w:right w:val="none" w:sz="0" w:space="0" w:color="auto"/>
      </w:divBdr>
    </w:div>
    <w:div w:id="2040625798">
      <w:bodyDiv w:val="1"/>
      <w:marLeft w:val="0"/>
      <w:marRight w:val="0"/>
      <w:marTop w:val="0"/>
      <w:marBottom w:val="0"/>
      <w:divBdr>
        <w:top w:val="none" w:sz="0" w:space="0" w:color="auto"/>
        <w:left w:val="none" w:sz="0" w:space="0" w:color="auto"/>
        <w:bottom w:val="none" w:sz="0" w:space="0" w:color="auto"/>
        <w:right w:val="none" w:sz="0" w:space="0" w:color="auto"/>
      </w:divBdr>
    </w:div>
    <w:div w:id="2049798285">
      <w:bodyDiv w:val="1"/>
      <w:marLeft w:val="0"/>
      <w:marRight w:val="0"/>
      <w:marTop w:val="0"/>
      <w:marBottom w:val="0"/>
      <w:divBdr>
        <w:top w:val="none" w:sz="0" w:space="0" w:color="auto"/>
        <w:left w:val="none" w:sz="0" w:space="0" w:color="auto"/>
        <w:bottom w:val="none" w:sz="0" w:space="0" w:color="auto"/>
        <w:right w:val="none" w:sz="0" w:space="0" w:color="auto"/>
      </w:divBdr>
    </w:div>
    <w:div w:id="2077779029">
      <w:bodyDiv w:val="1"/>
      <w:marLeft w:val="0"/>
      <w:marRight w:val="0"/>
      <w:marTop w:val="0"/>
      <w:marBottom w:val="0"/>
      <w:divBdr>
        <w:top w:val="none" w:sz="0" w:space="0" w:color="auto"/>
        <w:left w:val="none" w:sz="0" w:space="0" w:color="auto"/>
        <w:bottom w:val="none" w:sz="0" w:space="0" w:color="auto"/>
        <w:right w:val="none" w:sz="0" w:space="0" w:color="auto"/>
      </w:divBdr>
    </w:div>
    <w:div w:id="2077966879">
      <w:bodyDiv w:val="1"/>
      <w:marLeft w:val="0"/>
      <w:marRight w:val="0"/>
      <w:marTop w:val="0"/>
      <w:marBottom w:val="0"/>
      <w:divBdr>
        <w:top w:val="none" w:sz="0" w:space="0" w:color="auto"/>
        <w:left w:val="none" w:sz="0" w:space="0" w:color="auto"/>
        <w:bottom w:val="none" w:sz="0" w:space="0" w:color="auto"/>
        <w:right w:val="none" w:sz="0" w:space="0" w:color="auto"/>
      </w:divBdr>
    </w:div>
    <w:div w:id="2095004911">
      <w:bodyDiv w:val="1"/>
      <w:marLeft w:val="0"/>
      <w:marRight w:val="0"/>
      <w:marTop w:val="0"/>
      <w:marBottom w:val="0"/>
      <w:divBdr>
        <w:top w:val="none" w:sz="0" w:space="0" w:color="auto"/>
        <w:left w:val="none" w:sz="0" w:space="0" w:color="auto"/>
        <w:bottom w:val="none" w:sz="0" w:space="0" w:color="auto"/>
        <w:right w:val="none" w:sz="0" w:space="0" w:color="auto"/>
      </w:divBdr>
    </w:div>
    <w:div w:id="2101951775">
      <w:bodyDiv w:val="1"/>
      <w:marLeft w:val="0"/>
      <w:marRight w:val="0"/>
      <w:marTop w:val="0"/>
      <w:marBottom w:val="0"/>
      <w:divBdr>
        <w:top w:val="none" w:sz="0" w:space="0" w:color="auto"/>
        <w:left w:val="none" w:sz="0" w:space="0" w:color="auto"/>
        <w:bottom w:val="none" w:sz="0" w:space="0" w:color="auto"/>
        <w:right w:val="none" w:sz="0" w:space="0" w:color="auto"/>
      </w:divBdr>
    </w:div>
    <w:div w:id="2105416004">
      <w:bodyDiv w:val="1"/>
      <w:marLeft w:val="0"/>
      <w:marRight w:val="0"/>
      <w:marTop w:val="0"/>
      <w:marBottom w:val="0"/>
      <w:divBdr>
        <w:top w:val="none" w:sz="0" w:space="0" w:color="auto"/>
        <w:left w:val="none" w:sz="0" w:space="0" w:color="auto"/>
        <w:bottom w:val="none" w:sz="0" w:space="0" w:color="auto"/>
        <w:right w:val="none" w:sz="0" w:space="0" w:color="auto"/>
      </w:divBdr>
    </w:div>
    <w:div w:id="2108310102">
      <w:bodyDiv w:val="1"/>
      <w:marLeft w:val="0"/>
      <w:marRight w:val="0"/>
      <w:marTop w:val="0"/>
      <w:marBottom w:val="0"/>
      <w:divBdr>
        <w:top w:val="none" w:sz="0" w:space="0" w:color="auto"/>
        <w:left w:val="none" w:sz="0" w:space="0" w:color="auto"/>
        <w:bottom w:val="none" w:sz="0" w:space="0" w:color="auto"/>
        <w:right w:val="none" w:sz="0" w:space="0" w:color="auto"/>
      </w:divBdr>
    </w:div>
    <w:div w:id="2111775385">
      <w:bodyDiv w:val="1"/>
      <w:marLeft w:val="0"/>
      <w:marRight w:val="0"/>
      <w:marTop w:val="0"/>
      <w:marBottom w:val="0"/>
      <w:divBdr>
        <w:top w:val="none" w:sz="0" w:space="0" w:color="auto"/>
        <w:left w:val="none" w:sz="0" w:space="0" w:color="auto"/>
        <w:bottom w:val="none" w:sz="0" w:space="0" w:color="auto"/>
        <w:right w:val="none" w:sz="0" w:space="0" w:color="auto"/>
      </w:divBdr>
    </w:div>
    <w:div w:id="2122338987">
      <w:bodyDiv w:val="1"/>
      <w:marLeft w:val="0"/>
      <w:marRight w:val="0"/>
      <w:marTop w:val="0"/>
      <w:marBottom w:val="0"/>
      <w:divBdr>
        <w:top w:val="none" w:sz="0" w:space="0" w:color="auto"/>
        <w:left w:val="none" w:sz="0" w:space="0" w:color="auto"/>
        <w:bottom w:val="none" w:sz="0" w:space="0" w:color="auto"/>
        <w:right w:val="none" w:sz="0" w:space="0" w:color="auto"/>
      </w:divBdr>
    </w:div>
    <w:div w:id="2124762176">
      <w:bodyDiv w:val="1"/>
      <w:marLeft w:val="0"/>
      <w:marRight w:val="0"/>
      <w:marTop w:val="0"/>
      <w:marBottom w:val="0"/>
      <w:divBdr>
        <w:top w:val="none" w:sz="0" w:space="0" w:color="auto"/>
        <w:left w:val="none" w:sz="0" w:space="0" w:color="auto"/>
        <w:bottom w:val="none" w:sz="0" w:space="0" w:color="auto"/>
        <w:right w:val="none" w:sz="0" w:space="0" w:color="auto"/>
      </w:divBdr>
    </w:div>
    <w:div w:id="2141071403">
      <w:bodyDiv w:val="1"/>
      <w:marLeft w:val="0"/>
      <w:marRight w:val="0"/>
      <w:marTop w:val="0"/>
      <w:marBottom w:val="0"/>
      <w:divBdr>
        <w:top w:val="none" w:sz="0" w:space="0" w:color="auto"/>
        <w:left w:val="none" w:sz="0" w:space="0" w:color="auto"/>
        <w:bottom w:val="none" w:sz="0" w:space="0" w:color="auto"/>
        <w:right w:val="none" w:sz="0" w:space="0" w:color="auto"/>
      </w:divBdr>
    </w:div>
    <w:div w:id="2141217959">
      <w:bodyDiv w:val="1"/>
      <w:marLeft w:val="0"/>
      <w:marRight w:val="0"/>
      <w:marTop w:val="0"/>
      <w:marBottom w:val="0"/>
      <w:divBdr>
        <w:top w:val="none" w:sz="0" w:space="0" w:color="auto"/>
        <w:left w:val="none" w:sz="0" w:space="0" w:color="auto"/>
        <w:bottom w:val="none" w:sz="0" w:space="0" w:color="auto"/>
        <w:right w:val="none" w:sz="0" w:space="0" w:color="auto"/>
      </w:divBdr>
    </w:div>
    <w:div w:id="2142535418">
      <w:bodyDiv w:val="1"/>
      <w:marLeft w:val="0"/>
      <w:marRight w:val="0"/>
      <w:marTop w:val="0"/>
      <w:marBottom w:val="0"/>
      <w:divBdr>
        <w:top w:val="none" w:sz="0" w:space="0" w:color="auto"/>
        <w:left w:val="none" w:sz="0" w:space="0" w:color="auto"/>
        <w:bottom w:val="none" w:sz="0" w:space="0" w:color="auto"/>
        <w:right w:val="none" w:sz="0" w:space="0" w:color="auto"/>
      </w:divBdr>
    </w:div>
    <w:div w:id="2143766330">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3.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2.xml"/><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3.emf"/></Relationships>
</file>

<file path=word/_rels/header1.xml.rels><?xml version="1.0" encoding="UTF-8" standalone="yes"?>
<Relationships xmlns="http://schemas.openxmlformats.org/package/2006/relationships"><Relationship Id="rId2" Type="http://schemas.openxmlformats.org/officeDocument/2006/relationships/image" Target="cid:image001.png@01D8532B.2D237FF0" TargetMode="External"/><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emf"/></Relationships>
</file>

<file path=word/_rels/header3.xml.rels><?xml version="1.0" encoding="UTF-8" standalone="yes"?>
<Relationships xmlns="http://schemas.openxmlformats.org/package/2006/relationships"><Relationship Id="rId2" Type="http://schemas.openxmlformats.org/officeDocument/2006/relationships/image" Target="cid:image001.png@01D8532B.2D237FF0" TargetMode="External"/><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Q55366\Dragon\trunk\BlueDragon\docs\process\templates\Q55366_Requirement_Specification_Template.dot"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9512524-ADCD-4BF9-908D-D480B20BD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Q55366_Requirement_Specification_Template.dot</Template>
  <TotalTime>8832</TotalTime>
  <Pages>52</Pages>
  <Words>4625</Words>
  <Characters>26368</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D01 Hybrid Control System Requirements Specification</vt:lpstr>
    </vt:vector>
  </TitlesOfParts>
  <Company>Ricardo plc</Company>
  <LinksUpToDate>false</LinksUpToDate>
  <CharactersWithSpaces>30932</CharactersWithSpaces>
  <SharedDoc>false</SharedDoc>
  <HLinks>
    <vt:vector size="120" baseType="variant">
      <vt:variant>
        <vt:i4>1572921</vt:i4>
      </vt:variant>
      <vt:variant>
        <vt:i4>124</vt:i4>
      </vt:variant>
      <vt:variant>
        <vt:i4>0</vt:i4>
      </vt:variant>
      <vt:variant>
        <vt:i4>5</vt:i4>
      </vt:variant>
      <vt:variant>
        <vt:lpwstr/>
      </vt:variant>
      <vt:variant>
        <vt:lpwstr>_Toc355789740</vt:lpwstr>
      </vt:variant>
      <vt:variant>
        <vt:i4>2031673</vt:i4>
      </vt:variant>
      <vt:variant>
        <vt:i4>118</vt:i4>
      </vt:variant>
      <vt:variant>
        <vt:i4>0</vt:i4>
      </vt:variant>
      <vt:variant>
        <vt:i4>5</vt:i4>
      </vt:variant>
      <vt:variant>
        <vt:lpwstr/>
      </vt:variant>
      <vt:variant>
        <vt:lpwstr>_Toc355789739</vt:lpwstr>
      </vt:variant>
      <vt:variant>
        <vt:i4>2031673</vt:i4>
      </vt:variant>
      <vt:variant>
        <vt:i4>112</vt:i4>
      </vt:variant>
      <vt:variant>
        <vt:i4>0</vt:i4>
      </vt:variant>
      <vt:variant>
        <vt:i4>5</vt:i4>
      </vt:variant>
      <vt:variant>
        <vt:lpwstr/>
      </vt:variant>
      <vt:variant>
        <vt:lpwstr>_Toc355789738</vt:lpwstr>
      </vt:variant>
      <vt:variant>
        <vt:i4>2031673</vt:i4>
      </vt:variant>
      <vt:variant>
        <vt:i4>106</vt:i4>
      </vt:variant>
      <vt:variant>
        <vt:i4>0</vt:i4>
      </vt:variant>
      <vt:variant>
        <vt:i4>5</vt:i4>
      </vt:variant>
      <vt:variant>
        <vt:lpwstr/>
      </vt:variant>
      <vt:variant>
        <vt:lpwstr>_Toc355789737</vt:lpwstr>
      </vt:variant>
      <vt:variant>
        <vt:i4>2031673</vt:i4>
      </vt:variant>
      <vt:variant>
        <vt:i4>100</vt:i4>
      </vt:variant>
      <vt:variant>
        <vt:i4>0</vt:i4>
      </vt:variant>
      <vt:variant>
        <vt:i4>5</vt:i4>
      </vt:variant>
      <vt:variant>
        <vt:lpwstr/>
      </vt:variant>
      <vt:variant>
        <vt:lpwstr>_Toc355789736</vt:lpwstr>
      </vt:variant>
      <vt:variant>
        <vt:i4>2031673</vt:i4>
      </vt:variant>
      <vt:variant>
        <vt:i4>94</vt:i4>
      </vt:variant>
      <vt:variant>
        <vt:i4>0</vt:i4>
      </vt:variant>
      <vt:variant>
        <vt:i4>5</vt:i4>
      </vt:variant>
      <vt:variant>
        <vt:lpwstr/>
      </vt:variant>
      <vt:variant>
        <vt:lpwstr>_Toc355789735</vt:lpwstr>
      </vt:variant>
      <vt:variant>
        <vt:i4>2031673</vt:i4>
      </vt:variant>
      <vt:variant>
        <vt:i4>88</vt:i4>
      </vt:variant>
      <vt:variant>
        <vt:i4>0</vt:i4>
      </vt:variant>
      <vt:variant>
        <vt:i4>5</vt:i4>
      </vt:variant>
      <vt:variant>
        <vt:lpwstr/>
      </vt:variant>
      <vt:variant>
        <vt:lpwstr>_Toc355789734</vt:lpwstr>
      </vt:variant>
      <vt:variant>
        <vt:i4>2031673</vt:i4>
      </vt:variant>
      <vt:variant>
        <vt:i4>82</vt:i4>
      </vt:variant>
      <vt:variant>
        <vt:i4>0</vt:i4>
      </vt:variant>
      <vt:variant>
        <vt:i4>5</vt:i4>
      </vt:variant>
      <vt:variant>
        <vt:lpwstr/>
      </vt:variant>
      <vt:variant>
        <vt:lpwstr>_Toc355789733</vt:lpwstr>
      </vt:variant>
      <vt:variant>
        <vt:i4>2031673</vt:i4>
      </vt:variant>
      <vt:variant>
        <vt:i4>76</vt:i4>
      </vt:variant>
      <vt:variant>
        <vt:i4>0</vt:i4>
      </vt:variant>
      <vt:variant>
        <vt:i4>5</vt:i4>
      </vt:variant>
      <vt:variant>
        <vt:lpwstr/>
      </vt:variant>
      <vt:variant>
        <vt:lpwstr>_Toc355789732</vt:lpwstr>
      </vt:variant>
      <vt:variant>
        <vt:i4>2031673</vt:i4>
      </vt:variant>
      <vt:variant>
        <vt:i4>70</vt:i4>
      </vt:variant>
      <vt:variant>
        <vt:i4>0</vt:i4>
      </vt:variant>
      <vt:variant>
        <vt:i4>5</vt:i4>
      </vt:variant>
      <vt:variant>
        <vt:lpwstr/>
      </vt:variant>
      <vt:variant>
        <vt:lpwstr>_Toc355789731</vt:lpwstr>
      </vt:variant>
      <vt:variant>
        <vt:i4>2031673</vt:i4>
      </vt:variant>
      <vt:variant>
        <vt:i4>64</vt:i4>
      </vt:variant>
      <vt:variant>
        <vt:i4>0</vt:i4>
      </vt:variant>
      <vt:variant>
        <vt:i4>5</vt:i4>
      </vt:variant>
      <vt:variant>
        <vt:lpwstr/>
      </vt:variant>
      <vt:variant>
        <vt:lpwstr>_Toc355789730</vt:lpwstr>
      </vt:variant>
      <vt:variant>
        <vt:i4>1966137</vt:i4>
      </vt:variant>
      <vt:variant>
        <vt:i4>58</vt:i4>
      </vt:variant>
      <vt:variant>
        <vt:i4>0</vt:i4>
      </vt:variant>
      <vt:variant>
        <vt:i4>5</vt:i4>
      </vt:variant>
      <vt:variant>
        <vt:lpwstr/>
      </vt:variant>
      <vt:variant>
        <vt:lpwstr>_Toc355789729</vt:lpwstr>
      </vt:variant>
      <vt:variant>
        <vt:i4>1966137</vt:i4>
      </vt:variant>
      <vt:variant>
        <vt:i4>52</vt:i4>
      </vt:variant>
      <vt:variant>
        <vt:i4>0</vt:i4>
      </vt:variant>
      <vt:variant>
        <vt:i4>5</vt:i4>
      </vt:variant>
      <vt:variant>
        <vt:lpwstr/>
      </vt:variant>
      <vt:variant>
        <vt:lpwstr>_Toc355789728</vt:lpwstr>
      </vt:variant>
      <vt:variant>
        <vt:i4>1966137</vt:i4>
      </vt:variant>
      <vt:variant>
        <vt:i4>46</vt:i4>
      </vt:variant>
      <vt:variant>
        <vt:i4>0</vt:i4>
      </vt:variant>
      <vt:variant>
        <vt:i4>5</vt:i4>
      </vt:variant>
      <vt:variant>
        <vt:lpwstr/>
      </vt:variant>
      <vt:variant>
        <vt:lpwstr>_Toc355789727</vt:lpwstr>
      </vt:variant>
      <vt:variant>
        <vt:i4>1966137</vt:i4>
      </vt:variant>
      <vt:variant>
        <vt:i4>40</vt:i4>
      </vt:variant>
      <vt:variant>
        <vt:i4>0</vt:i4>
      </vt:variant>
      <vt:variant>
        <vt:i4>5</vt:i4>
      </vt:variant>
      <vt:variant>
        <vt:lpwstr/>
      </vt:variant>
      <vt:variant>
        <vt:lpwstr>_Toc355789726</vt:lpwstr>
      </vt:variant>
      <vt:variant>
        <vt:i4>1966137</vt:i4>
      </vt:variant>
      <vt:variant>
        <vt:i4>34</vt:i4>
      </vt:variant>
      <vt:variant>
        <vt:i4>0</vt:i4>
      </vt:variant>
      <vt:variant>
        <vt:i4>5</vt:i4>
      </vt:variant>
      <vt:variant>
        <vt:lpwstr/>
      </vt:variant>
      <vt:variant>
        <vt:lpwstr>_Toc355789725</vt:lpwstr>
      </vt:variant>
      <vt:variant>
        <vt:i4>1966137</vt:i4>
      </vt:variant>
      <vt:variant>
        <vt:i4>28</vt:i4>
      </vt:variant>
      <vt:variant>
        <vt:i4>0</vt:i4>
      </vt:variant>
      <vt:variant>
        <vt:i4>5</vt:i4>
      </vt:variant>
      <vt:variant>
        <vt:lpwstr/>
      </vt:variant>
      <vt:variant>
        <vt:lpwstr>_Toc355789724</vt:lpwstr>
      </vt:variant>
      <vt:variant>
        <vt:i4>1966137</vt:i4>
      </vt:variant>
      <vt:variant>
        <vt:i4>22</vt:i4>
      </vt:variant>
      <vt:variant>
        <vt:i4>0</vt:i4>
      </vt:variant>
      <vt:variant>
        <vt:i4>5</vt:i4>
      </vt:variant>
      <vt:variant>
        <vt:lpwstr/>
      </vt:variant>
      <vt:variant>
        <vt:lpwstr>_Toc355789723</vt:lpwstr>
      </vt:variant>
      <vt:variant>
        <vt:i4>1966137</vt:i4>
      </vt:variant>
      <vt:variant>
        <vt:i4>16</vt:i4>
      </vt:variant>
      <vt:variant>
        <vt:i4>0</vt:i4>
      </vt:variant>
      <vt:variant>
        <vt:i4>5</vt:i4>
      </vt:variant>
      <vt:variant>
        <vt:lpwstr/>
      </vt:variant>
      <vt:variant>
        <vt:lpwstr>_Toc355789722</vt:lpwstr>
      </vt:variant>
      <vt:variant>
        <vt:i4>1966137</vt:i4>
      </vt:variant>
      <vt:variant>
        <vt:i4>10</vt:i4>
      </vt:variant>
      <vt:variant>
        <vt:i4>0</vt:i4>
      </vt:variant>
      <vt:variant>
        <vt:i4>5</vt:i4>
      </vt:variant>
      <vt:variant>
        <vt:lpwstr/>
      </vt:variant>
      <vt:variant>
        <vt:lpwstr>_Toc355789721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D01 Hybrid Control System Requirements Specification</dc:title>
  <dc:subject/>
  <dc:creator>tm11</dc:creator>
  <cp:keywords/>
  <dc:description/>
  <cp:lastModifiedBy>榮輝 江</cp:lastModifiedBy>
  <cp:revision>732</cp:revision>
  <cp:lastPrinted>2012-05-15T03:56:00Z</cp:lastPrinted>
  <dcterms:created xsi:type="dcterms:W3CDTF">2022-08-10T02:57:00Z</dcterms:created>
  <dcterms:modified xsi:type="dcterms:W3CDTF">2023-02-09T08:05:00Z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Q Number">
    <vt:lpwstr>Q003385</vt:lpwstr>
  </property>
  <property fmtid="{D5CDD505-2E9C-101B-9397-08002B2CF9AE}" pid="3" name="Date completed">
    <vt:lpwstr>23 April 2012</vt:lpwstr>
  </property>
  <property fmtid="{D5CDD505-2E9C-101B-9397-08002B2CF9AE}" pid="4" name="Client">
    <vt:lpwstr>HAITEC</vt:lpwstr>
  </property>
  <property fmtid="{D5CDD505-2E9C-101B-9397-08002B2CF9AE}" pid="5" name="RD Number">
    <vt:lpwstr>RD 12/253001.1</vt:lpwstr>
  </property>
  <property fmtid="{D5CDD505-2E9C-101B-9397-08002B2CF9AE}" pid="6" name="Address1">
    <vt:lpwstr>Shoreham Technical Centre</vt:lpwstr>
  </property>
  <property fmtid="{D5CDD505-2E9C-101B-9397-08002B2CF9AE}" pid="7" name="Address2">
    <vt:lpwstr>Bridge Works</vt:lpwstr>
  </property>
  <property fmtid="{D5CDD505-2E9C-101B-9397-08002B2CF9AE}" pid="8" name="Address3">
    <vt:lpwstr>Shoreham-by-Sea</vt:lpwstr>
  </property>
  <property fmtid="{D5CDD505-2E9C-101B-9397-08002B2CF9AE}" pid="9" name="Address4">
    <vt:lpwstr>West Sussex</vt:lpwstr>
  </property>
  <property fmtid="{D5CDD505-2E9C-101B-9397-08002B2CF9AE}" pid="10" name="Num_Fax">
    <vt:lpwstr>+44 (0) 1273 464124</vt:lpwstr>
  </property>
  <property fmtid="{D5CDD505-2E9C-101B-9397-08002B2CF9AE}" pid="11" name="Num_Telephone">
    <vt:lpwstr>+44 (0) 1273 455611</vt:lpwstr>
  </property>
  <property fmtid="{D5CDD505-2E9C-101B-9397-08002B2CF9AE}" pid="12" name="Company">
    <vt:lpwstr>Ricardo UK Limited</vt:lpwstr>
  </property>
  <property fmtid="{D5CDD505-2E9C-101B-9397-08002B2CF9AE}" pid="13" name="Address5">
    <vt:lpwstr>BN43 5FG</vt:lpwstr>
  </property>
  <property fmtid="{D5CDD505-2E9C-101B-9397-08002B2CF9AE}" pid="14" name="Address6">
    <vt:lpwstr>UK</vt:lpwstr>
  </property>
  <property fmtid="{D5CDD505-2E9C-101B-9397-08002B2CF9AE}" pid="15" name="Year completed">
    <vt:i4>2012</vt:i4>
  </property>
  <property fmtid="{D5CDD505-2E9C-101B-9397-08002B2CF9AE}" pid="16" name="Classification">
    <vt:lpwstr>Client Confidential</vt:lpwstr>
  </property>
  <property fmtid="{D5CDD505-2E9C-101B-9397-08002B2CF9AE}" pid="17" name="RD_prefix">
    <vt:lpwstr>RD 12</vt:lpwstr>
  </property>
  <property fmtid="{D5CDD505-2E9C-101B-9397-08002B2CF9AE}" pid="18" name="RD_number">
    <vt:lpwstr>253001</vt:lpwstr>
  </property>
  <property fmtid="{D5CDD505-2E9C-101B-9397-08002B2CF9AE}" pid="19" name="RD_suffix">
    <vt:lpwstr>1</vt:lpwstr>
  </property>
  <property fmtid="{D5CDD505-2E9C-101B-9397-08002B2CF9AE}" pid="20" name="svn_Revision">
    <vt:lpwstr>1.57</vt:lpwstr>
  </property>
  <property fmtid="{D5CDD505-2E9C-101B-9397-08002B2CF9AE}" pid="21" name="svn_URL">
    <vt:lpwstr>:pserver:jdb2@hal.stc.ricplc.com:2401/usr2/projdata/CVS/rmanager/modules/word/templates/Requirement_Specification_Template.dot</vt:lpwstr>
  </property>
  <property fmtid="{D5CDD505-2E9C-101B-9397-08002B2CF9AE}" pid="22" name="svn_Date">
    <vt:lpwstr>17 September 2009</vt:lpwstr>
  </property>
  <property fmtid="{D5CDD505-2E9C-101B-9397-08002B2CF9AE}" pid="23" name="svn_Author">
    <vt:lpwstr/>
  </property>
  <property fmtid="{D5CDD505-2E9C-101B-9397-08002B2CF9AE}" pid="24" name="GrammarlyDocumentId">
    <vt:lpwstr>672f8cafd116de808dcec7c7959f4b9228e699011b1dd488715bc95d3038292a</vt:lpwstr>
  </property>
</Properties>
</file>